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56988" w14:textId="0A4163D9" w:rsidR="00DE05CC" w:rsidRDefault="00480A33">
      <w:pPr>
        <w:pStyle w:val="a4"/>
        <w:ind w:left="316"/>
        <w:rPr>
          <w:rFonts w:ascii="思源黑体 Normal" w:eastAsia="思源黑体 Normal" w:hAnsi="思源黑体 Normal"/>
        </w:rPr>
      </w:pPr>
      <w:r>
        <w:rPr>
          <w:rFonts w:ascii="思源黑体 Normal" w:eastAsia="思源黑体 Normal" w:hAnsi="思源黑体 Norm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10480CC" wp14:editId="34CDFA56">
                <wp:simplePos x="0" y="0"/>
                <wp:positionH relativeFrom="column">
                  <wp:posOffset>204470</wp:posOffset>
                </wp:positionH>
                <wp:positionV relativeFrom="paragraph">
                  <wp:posOffset>638810</wp:posOffset>
                </wp:positionV>
                <wp:extent cx="434340" cy="262255"/>
                <wp:effectExtent l="0" t="0" r="0" b="50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2620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252490EC" w14:textId="77777777" w:rsidR="00DE05CC" w:rsidRDefault="00DE05CC">
                            <w:pPr>
                              <w:ind w:firstLine="402"/>
                              <w:rPr>
                                <w:b/>
                                <w:bCs/>
                                <w:color w:val="FFFFFF" w:themeColor="background1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0480CC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6.1pt;margin-top:50.3pt;width:34.2pt;height:20.65pt;z-index:25166848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" filled="f" stroked="f">
                <v:textbox>
                  <w:txbxContent>
                    <w:p w14:paraId="252490EC" w14:textId="77777777" w:rsidR="00DE05CC" w:rsidRDefault="00DE05CC">
                      <w:pPr>
                        <w:ind w:firstLine="402"/>
                        <w:rPr>
                          <w:b/>
                          <w:bCs/>
                          <w:color w:val="FFFFFF" w:themeColor="background1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95071">
        <w:rPr>
          <w:rFonts w:ascii="思源黑体 Normal" w:eastAsia="思源黑体 Normal" w:hAnsi="思源黑体 Normal"/>
          <w:noProof/>
        </w:rPr>
        <mc:AlternateContent>
          <mc:Choice Requires="wpg">
            <w:drawing>
              <wp:inline distT="0" distB="0" distL="0" distR="0" wp14:anchorId="5D09821E" wp14:editId="56A81BDA">
                <wp:extent cx="6026785" cy="911860"/>
                <wp:effectExtent l="1270" t="5080" r="1270" b="0"/>
                <wp:docPr id="2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785" cy="911860"/>
                          <a:chOff x="0" y="0"/>
                          <a:chExt cx="9491" cy="1436"/>
                        </a:xfrm>
                      </wpg:grpSpPr>
                      <pic:pic xmlns:pic="http://schemas.openxmlformats.org/drawingml/2006/picture">
                        <pic:nvPicPr>
                          <pic:cNvPr id="4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1" cy="1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docshape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91" cy="1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42439" w14:textId="77777777" w:rsidR="00DE05CC" w:rsidRDefault="00480A33">
                              <w:pPr>
                                <w:spacing w:before="309" w:line="515" w:lineRule="exact"/>
                                <w:ind w:left="1680" w:firstLineChars="0" w:firstLine="0"/>
                                <w:rPr>
                                  <w:rFonts w:eastAsia="Arial"/>
                                  <w:b/>
                                  <w:spacing w:val="-2"/>
                                  <w:sz w:val="52"/>
                                  <w:lang w:eastAsia="zh-CN"/>
                                </w:rPr>
                              </w:pPr>
                              <w:r>
                                <w:rPr>
                                  <w:rFonts w:eastAsia="Arial"/>
                                  <w:b/>
                                  <w:spacing w:val="-2"/>
                                  <w:sz w:val="52"/>
                                  <w:lang w:eastAsia="zh-CN"/>
                                </w:rPr>
                                <w:t>HPM</w:t>
                              </w:r>
                              <w:r>
                                <w:rPr>
                                  <w:rFonts w:eastAsia="Arial" w:hint="eastAsia"/>
                                  <w:b/>
                                  <w:spacing w:val="-2"/>
                                  <w:sz w:val="52"/>
                                  <w:lang w:eastAsia="zh-CN"/>
                                </w:rPr>
                                <w:t>530</w:t>
                              </w:r>
                              <w:r>
                                <w:rPr>
                                  <w:rFonts w:eastAsia="Arial"/>
                                  <w:b/>
                                  <w:spacing w:val="-2"/>
                                  <w:sz w:val="52"/>
                                  <w:lang w:eastAsia="zh-CN"/>
                                </w:rPr>
                                <w:t>0</w:t>
                              </w:r>
                            </w:p>
                            <w:p w14:paraId="6F2E5C85" w14:textId="77777777" w:rsidR="00DE05CC" w:rsidRDefault="00480A33">
                              <w:pPr>
                                <w:spacing w:line="451" w:lineRule="exact"/>
                                <w:ind w:left="1680" w:firstLineChars="0" w:firstLine="0"/>
                                <w:rPr>
                                  <w:b/>
                                  <w:spacing w:val="-2"/>
                                  <w:sz w:val="30"/>
                                  <w:lang w:eastAsia="zh-CN"/>
                                </w:rPr>
                              </w:pPr>
                              <w:bookmarkStart w:id="0" w:name="OLE_LINK9"/>
                              <w:r>
                                <w:rPr>
                                  <w:rFonts w:hint="eastAsia"/>
                                  <w:b/>
                                  <w:spacing w:val="-2"/>
                                  <w:sz w:val="30"/>
                                  <w:lang w:eastAsia="zh-CN"/>
                                </w:rPr>
                                <w:t>HPM5300RDC</w:t>
                              </w:r>
                              <w:bookmarkEnd w:id="0"/>
                              <w:r>
                                <w:rPr>
                                  <w:rFonts w:hint="eastAsia"/>
                                  <w:b/>
                                  <w:spacing w:val="-2"/>
                                  <w:sz w:val="30"/>
                                  <w:lang w:eastAsia="zh-CN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spacing w:val="-2"/>
                                  <w:sz w:val="30"/>
                                  <w:lang w:eastAsia="zh-CN"/>
                                </w:rPr>
                                <w:t>硬件方参考设计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09821E" id="docshapegroup1" o:spid="_x0000_s1027" style="width:474.55pt;height:71.8pt;mso-position-horizontal-relative:char;mso-position-vertical-relative:line" coordsize="9491,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8" type="#_x0000_t75" style="position:absolute;width:9491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">
                  <v:imagedata r:id="rId10" o:title=""/>
                </v:shape>
                <v:shape id="docshape3" o:spid="_x0000_s1029" type="#_x0000_t202" style="position:absolute;width:9491;height:1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36442439" w14:textId="77777777" w:rsidR="00DE05CC" w:rsidRDefault="00480A33">
                        <w:pPr>
                          <w:spacing w:before="309" w:line="515" w:lineRule="exact"/>
                          <w:ind w:left="1680" w:firstLineChars="0" w:firstLine="0"/>
                          <w:rPr>
                            <w:rFonts w:eastAsia="Arial"/>
                            <w:b/>
                            <w:spacing w:val="-2"/>
                            <w:sz w:val="52"/>
                            <w:lang w:eastAsia="zh-CN"/>
                          </w:rPr>
                        </w:pPr>
                        <w:r>
                          <w:rPr>
                            <w:rFonts w:eastAsia="Arial"/>
                            <w:b/>
                            <w:spacing w:val="-2"/>
                            <w:sz w:val="52"/>
                            <w:lang w:eastAsia="zh-CN"/>
                          </w:rPr>
                          <w:t>HPM</w:t>
                        </w:r>
                        <w:r>
                          <w:rPr>
                            <w:rFonts w:eastAsia="Arial" w:hint="eastAsia"/>
                            <w:b/>
                            <w:spacing w:val="-2"/>
                            <w:sz w:val="52"/>
                            <w:lang w:eastAsia="zh-CN"/>
                          </w:rPr>
                          <w:t>530</w:t>
                        </w:r>
                        <w:r>
                          <w:rPr>
                            <w:rFonts w:eastAsia="Arial"/>
                            <w:b/>
                            <w:spacing w:val="-2"/>
                            <w:sz w:val="52"/>
                            <w:lang w:eastAsia="zh-CN"/>
                          </w:rPr>
                          <w:t>0</w:t>
                        </w:r>
                      </w:p>
                      <w:p w14:paraId="6F2E5C85" w14:textId="77777777" w:rsidR="00DE05CC" w:rsidRDefault="00480A33">
                        <w:pPr>
                          <w:spacing w:line="451" w:lineRule="exact"/>
                          <w:ind w:left="1680" w:firstLineChars="0" w:firstLine="0"/>
                          <w:rPr>
                            <w:b/>
                            <w:spacing w:val="-2"/>
                            <w:sz w:val="30"/>
                            <w:lang w:eastAsia="zh-CN"/>
                          </w:rPr>
                        </w:pPr>
                        <w:bookmarkStart w:id="1" w:name="OLE_LINK9"/>
                        <w:r>
                          <w:rPr>
                            <w:rFonts w:hint="eastAsia"/>
                            <w:b/>
                            <w:spacing w:val="-2"/>
                            <w:sz w:val="30"/>
                            <w:lang w:eastAsia="zh-CN"/>
                          </w:rPr>
                          <w:t>HPM5300RDC</w:t>
                        </w:r>
                        <w:bookmarkEnd w:id="1"/>
                        <w:r>
                          <w:rPr>
                            <w:rFonts w:hint="eastAsia"/>
                            <w:b/>
                            <w:spacing w:val="-2"/>
                            <w:sz w:val="30"/>
                            <w:lang w:eastAsia="zh-CN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/>
                            <w:spacing w:val="-2"/>
                            <w:sz w:val="30"/>
                            <w:lang w:eastAsia="zh-CN"/>
                          </w:rPr>
                          <w:t>硬件方参考设计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6E6B55" w14:textId="77777777" w:rsidR="00DE05CC" w:rsidRDefault="00DE05CC">
      <w:pPr>
        <w:pStyle w:val="a4"/>
        <w:rPr>
          <w:rFonts w:ascii="思源黑体 Normal" w:eastAsia="思源黑体 Normal" w:hAnsi="思源黑体 Normal"/>
        </w:rPr>
      </w:pPr>
    </w:p>
    <w:p w14:paraId="1F188F6C" w14:textId="77777777" w:rsidR="00DE05CC" w:rsidRDefault="00DE05CC">
      <w:pPr>
        <w:pStyle w:val="a4"/>
        <w:rPr>
          <w:rFonts w:ascii="思源黑体 Normal" w:eastAsia="思源黑体 Normal" w:hAnsi="思源黑体 Normal"/>
        </w:rPr>
      </w:pPr>
    </w:p>
    <w:p w14:paraId="0C42D929" w14:textId="7488618A" w:rsidR="00DE05CC" w:rsidRDefault="00DE05CC">
      <w:pPr>
        <w:pStyle w:val="ab"/>
        <w:ind w:firstLine="1044"/>
      </w:pPr>
    </w:p>
    <w:p w14:paraId="2F12EBC9" w14:textId="77777777" w:rsidR="005644AF" w:rsidRDefault="005644AF">
      <w:pPr>
        <w:pStyle w:val="ab"/>
        <w:ind w:firstLine="1044"/>
      </w:pPr>
    </w:p>
    <w:p w14:paraId="1F86BDBF" w14:textId="77777777" w:rsidR="00DE05CC" w:rsidRDefault="00DE05CC" w:rsidP="005644AF">
      <w:pPr>
        <w:pStyle w:val="ab"/>
        <w:ind w:firstLineChars="0" w:firstLine="0"/>
        <w:jc w:val="left"/>
      </w:pPr>
    </w:p>
    <w:p w14:paraId="0F2A018F" w14:textId="77777777" w:rsidR="00DE05CC" w:rsidRDefault="00480A33">
      <w:pPr>
        <w:spacing w:before="172"/>
        <w:ind w:left="220" w:firstLineChars="100" w:firstLine="240"/>
        <w:rPr>
          <w:rFonts w:ascii="思源黑体 Normal" w:eastAsia="思源黑体 Normal" w:hAnsi="思源黑体 Normal" w:cs="思源黑体 Normal"/>
          <w:sz w:val="24"/>
          <w:lang w:eastAsia="zh-CN"/>
        </w:rPr>
      </w:pPr>
      <w:r>
        <w:rPr>
          <w:rFonts w:ascii="思源黑体 Normal" w:eastAsia="思源黑体 Normal" w:hAnsi="思源黑体 Normal" w:cs="思源黑体 Normal" w:hint="eastAsia"/>
          <w:sz w:val="24"/>
          <w:lang w:eastAsia="zh-CN"/>
        </w:rPr>
        <w:t>适用于上海先</w:t>
      </w:r>
      <w:proofErr w:type="gramStart"/>
      <w:r>
        <w:rPr>
          <w:rFonts w:ascii="思源黑体 Normal" w:eastAsia="思源黑体 Normal" w:hAnsi="思源黑体 Normal" w:cs="思源黑体 Normal" w:hint="eastAsia"/>
          <w:sz w:val="24"/>
          <w:lang w:eastAsia="zh-CN"/>
        </w:rPr>
        <w:t>楫</w:t>
      </w:r>
      <w:proofErr w:type="gramEnd"/>
      <w:r>
        <w:rPr>
          <w:rFonts w:ascii="思源黑体 Normal" w:eastAsia="思源黑体 Normal" w:hAnsi="思源黑体 Normal" w:cs="思源黑体 Normal" w:hint="eastAsia"/>
          <w:sz w:val="24"/>
          <w:lang w:eastAsia="zh-CN"/>
        </w:rPr>
        <w:t>半导体HPM5300系列高性能微控制器</w:t>
      </w:r>
    </w:p>
    <w:p w14:paraId="598A9521" w14:textId="77777777" w:rsidR="00DE05CC" w:rsidRDefault="00480A33">
      <w:pPr>
        <w:widowControl/>
        <w:autoSpaceDE/>
        <w:autoSpaceDN/>
        <w:rPr>
          <w:rFonts w:ascii="宋体" w:hAnsi="宋体" w:cs="宋体"/>
          <w:b/>
          <w:bCs/>
          <w:sz w:val="52"/>
          <w:szCs w:val="52"/>
          <w:lang w:eastAsia="zh-CN"/>
        </w:rPr>
      </w:pPr>
      <w:r>
        <w:rPr>
          <w:lang w:eastAsia="zh-CN"/>
        </w:rPr>
        <w:br w:type="page"/>
      </w:r>
    </w:p>
    <w:p w14:paraId="3487E616" w14:textId="77777777" w:rsidR="00DE05CC" w:rsidRDefault="00DE05CC">
      <w:pPr>
        <w:ind w:firstLine="420"/>
        <w:jc w:val="center"/>
        <w:rPr>
          <w:rFonts w:ascii="宋体" w:hAnsi="宋体"/>
          <w:sz w:val="21"/>
          <w:lang w:eastAsia="zh-CN"/>
        </w:rPr>
        <w:sectPr w:rsidR="00DE05CC">
          <w:headerReference w:type="default" r:id="rId11"/>
          <w:footerReference w:type="default" r:id="rId12"/>
          <w:headerReference w:type="first" r:id="rId13"/>
          <w:footerReference w:type="first" r:id="rId14"/>
          <w:pgSz w:w="11910" w:h="16840"/>
          <w:pgMar w:top="1298" w:right="820" w:bottom="1400" w:left="860" w:header="0" w:footer="1213" w:gutter="0"/>
          <w:cols w:space="720"/>
          <w:docGrid w:linePitch="299"/>
        </w:sectPr>
      </w:pPr>
    </w:p>
    <w:bookmarkStart w:id="2" w:name="_Toc131005600" w:displacedByCustomXml="next"/>
    <w:bookmarkStart w:id="3" w:name="_Toc22597" w:displacedByCustomXml="next"/>
    <w:bookmarkStart w:id="4" w:name="_Toc2539" w:displacedByCustomXml="next"/>
    <w:bookmarkStart w:id="5" w:name="_Toc8378" w:displacedByCustomXml="next"/>
    <w:bookmarkStart w:id="6" w:name="_Toc10276" w:displacedByCustomXml="next"/>
    <w:bookmarkStart w:id="7" w:name="_Toc8281" w:displacedByCustomXml="next"/>
    <w:bookmarkStart w:id="8" w:name="_Toc6815" w:displacedByCustomXml="next"/>
    <w:bookmarkStart w:id="9" w:name="_Toc25709" w:displacedByCustomXml="next"/>
    <w:bookmarkStart w:id="10" w:name="_Toc7600" w:displacedByCustomXml="next"/>
    <w:sdt>
      <w:sdtPr>
        <w:rPr>
          <w:rFonts w:ascii="宋体" w:hAnsi="宋体"/>
          <w:sz w:val="21"/>
        </w:rPr>
        <w:id w:val="147467326"/>
        <w15:color w:val="DBDBDB"/>
        <w:docPartObj>
          <w:docPartGallery w:val="Table of Contents"/>
          <w:docPartUnique/>
        </w:docPartObj>
      </w:sdtPr>
      <w:sdtEndPr/>
      <w:sdtContent>
        <w:p w14:paraId="5C929E53" w14:textId="77777777" w:rsidR="00DE05CC" w:rsidRDefault="00480A33">
          <w:pPr>
            <w:spacing w:line="240" w:lineRule="auto"/>
            <w:ind w:firstLineChars="0" w:firstLine="0"/>
            <w:jc w:val="center"/>
            <w:rPr>
              <w:b/>
              <w:bCs/>
              <w:sz w:val="28"/>
              <w:szCs w:val="28"/>
            </w:rPr>
          </w:pPr>
          <w:proofErr w:type="spellStart"/>
          <w:r>
            <w:rPr>
              <w:rFonts w:ascii="宋体" w:hAnsi="宋体"/>
              <w:b/>
              <w:bCs/>
              <w:sz w:val="28"/>
              <w:szCs w:val="28"/>
            </w:rPr>
            <w:t>目录</w:t>
          </w:r>
          <w:proofErr w:type="spellEnd"/>
        </w:p>
        <w:p w14:paraId="7FD0C92A" w14:textId="358FB4EB" w:rsidR="00DE05CC" w:rsidRDefault="00480A33">
          <w:pPr>
            <w:pStyle w:val="WPSOffice2"/>
            <w:tabs>
              <w:tab w:val="right" w:leader="dot" w:pos="10230"/>
            </w:tabs>
            <w:ind w:leftChars="0" w:left="0"/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18530" w:history="1">
            <w:r>
              <w:rPr>
                <w:rFonts w:hint="eastAsia"/>
                <w:b/>
                <w:bCs/>
              </w:rPr>
              <w:t>表格目录</w:t>
            </w:r>
            <w:r>
              <w:rPr>
                <w:rFonts w:hint="eastAsia"/>
                <w:b/>
                <w:bCs/>
              </w:rPr>
              <w:tab/>
            </w:r>
            <w:r>
              <w:rPr>
                <w:rFonts w:hint="eastAsia"/>
                <w:b/>
                <w:bCs/>
              </w:rPr>
              <w:fldChar w:fldCharType="begin"/>
            </w:r>
            <w:r>
              <w:rPr>
                <w:rFonts w:hint="eastAsia"/>
                <w:b/>
                <w:bCs/>
              </w:rPr>
              <w:instrText xml:space="preserve"> PAGEREF _Toc18530 \h </w:instrText>
            </w:r>
            <w:r>
              <w:rPr>
                <w:rFonts w:hint="eastAsia"/>
                <w:b/>
                <w:bCs/>
              </w:rPr>
            </w:r>
            <w:r>
              <w:rPr>
                <w:rFonts w:hint="eastAsia"/>
                <w:b/>
                <w:bCs/>
              </w:rPr>
              <w:fldChar w:fldCharType="separate"/>
            </w:r>
            <w:r w:rsidR="00233829">
              <w:rPr>
                <w:b/>
                <w:bCs/>
                <w:noProof/>
              </w:rPr>
              <w:t>3</w:t>
            </w:r>
            <w:r>
              <w:rPr>
                <w:rFonts w:hint="eastAsia"/>
                <w:b/>
                <w:bCs/>
              </w:rPr>
              <w:fldChar w:fldCharType="end"/>
            </w:r>
          </w:hyperlink>
        </w:p>
        <w:p w14:paraId="07C2497F" w14:textId="77777777" w:rsidR="00DE05CC" w:rsidRDefault="00A109B7">
          <w:pPr>
            <w:pStyle w:val="WPSOffice2"/>
            <w:tabs>
              <w:tab w:val="right" w:leader="dot" w:pos="10230"/>
            </w:tabs>
            <w:ind w:leftChars="0" w:left="0"/>
          </w:pPr>
          <w:hyperlink w:anchor="_Toc18530" w:history="1">
            <w:r w:rsidR="00480A33">
              <w:rPr>
                <w:rFonts w:hint="eastAsia"/>
                <w:b/>
                <w:bCs/>
              </w:rPr>
              <w:t>图片目录</w:t>
            </w:r>
            <w:r w:rsidR="00480A33">
              <w:rPr>
                <w:b/>
                <w:bCs/>
              </w:rPr>
              <w:tab/>
            </w:r>
            <w:r w:rsidR="00480A33">
              <w:rPr>
                <w:rFonts w:hint="eastAsia"/>
                <w:b/>
                <w:bCs/>
              </w:rPr>
              <w:t>4</w:t>
            </w:r>
          </w:hyperlink>
        </w:p>
        <w:p w14:paraId="438A3CB7" w14:textId="0C541220" w:rsidR="00DE05CC" w:rsidRDefault="00A109B7">
          <w:pPr>
            <w:pStyle w:val="WPSOffice1"/>
            <w:tabs>
              <w:tab w:val="right" w:leader="dot" w:pos="10230"/>
            </w:tabs>
            <w:rPr>
              <w:b/>
            </w:rPr>
          </w:pPr>
          <w:hyperlink w:anchor="_Toc3959" w:history="1">
            <w:r w:rsidR="00480A33">
              <w:rPr>
                <w:rFonts w:hint="eastAsia"/>
                <w:b/>
              </w:rPr>
              <w:t>第一章</w:t>
            </w:r>
            <w:r w:rsidR="00480A33">
              <w:rPr>
                <w:rFonts w:hint="eastAsia"/>
                <w:b/>
              </w:rPr>
              <w:t xml:space="preserve"> HPM5300RDC </w:t>
            </w:r>
            <w:r w:rsidR="00480A33">
              <w:rPr>
                <w:rFonts w:hint="eastAsia"/>
                <w:b/>
              </w:rPr>
              <w:t>简介</w:t>
            </w:r>
            <w:r w:rsidR="00480A33">
              <w:rPr>
                <w:b/>
              </w:rPr>
              <w:tab/>
            </w:r>
            <w:r w:rsidR="00480A33">
              <w:rPr>
                <w:b/>
              </w:rPr>
              <w:fldChar w:fldCharType="begin"/>
            </w:r>
            <w:r w:rsidR="00480A33">
              <w:rPr>
                <w:b/>
              </w:rPr>
              <w:instrText xml:space="preserve"> PAGEREF _Toc3959 \h </w:instrText>
            </w:r>
            <w:r w:rsidR="00480A33">
              <w:rPr>
                <w:b/>
              </w:rPr>
            </w:r>
            <w:r w:rsidR="00480A33">
              <w:rPr>
                <w:b/>
              </w:rPr>
              <w:fldChar w:fldCharType="separate"/>
            </w:r>
            <w:r w:rsidR="00233829">
              <w:rPr>
                <w:b/>
                <w:noProof/>
              </w:rPr>
              <w:t>5</w:t>
            </w:r>
            <w:r w:rsidR="00480A33">
              <w:rPr>
                <w:b/>
              </w:rPr>
              <w:fldChar w:fldCharType="end"/>
            </w:r>
          </w:hyperlink>
        </w:p>
        <w:p w14:paraId="29481F6F" w14:textId="36FF3734" w:rsidR="00DE05CC" w:rsidRDefault="00A109B7">
          <w:pPr>
            <w:pStyle w:val="WPSOffice1"/>
            <w:tabs>
              <w:tab w:val="right" w:leader="dot" w:pos="10230"/>
            </w:tabs>
            <w:rPr>
              <w:b/>
            </w:rPr>
          </w:pPr>
          <w:hyperlink w:anchor="_Toc11194" w:history="1">
            <w:r w:rsidR="00480A33">
              <w:rPr>
                <w:rFonts w:hint="eastAsia"/>
                <w:b/>
              </w:rPr>
              <w:t>第二章</w:t>
            </w:r>
            <w:r w:rsidR="00480A33">
              <w:rPr>
                <w:rFonts w:hint="eastAsia"/>
                <w:b/>
              </w:rPr>
              <w:t xml:space="preserve"> </w:t>
            </w:r>
            <w:r w:rsidR="00480A33">
              <w:rPr>
                <w:rFonts w:hint="eastAsia"/>
                <w:b/>
              </w:rPr>
              <w:t>硬件电路</w:t>
            </w:r>
            <w:r w:rsidR="00480A33">
              <w:rPr>
                <w:b/>
              </w:rPr>
              <w:tab/>
            </w:r>
            <w:r w:rsidR="00480A33">
              <w:rPr>
                <w:b/>
              </w:rPr>
              <w:fldChar w:fldCharType="begin"/>
            </w:r>
            <w:r w:rsidR="00480A33">
              <w:rPr>
                <w:b/>
              </w:rPr>
              <w:instrText xml:space="preserve"> PAGEREF _Toc11194 \h </w:instrText>
            </w:r>
            <w:r w:rsidR="00480A33">
              <w:rPr>
                <w:b/>
              </w:rPr>
            </w:r>
            <w:r w:rsidR="00480A33">
              <w:rPr>
                <w:b/>
              </w:rPr>
              <w:fldChar w:fldCharType="separate"/>
            </w:r>
            <w:r w:rsidR="00233829">
              <w:rPr>
                <w:b/>
                <w:noProof/>
              </w:rPr>
              <w:t>7</w:t>
            </w:r>
            <w:r w:rsidR="00480A33">
              <w:rPr>
                <w:b/>
              </w:rPr>
              <w:fldChar w:fldCharType="end"/>
            </w:r>
          </w:hyperlink>
        </w:p>
        <w:p w14:paraId="4EEAAED4" w14:textId="2473A0D1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22746" w:history="1">
            <w:r w:rsidR="00480A33">
              <w:rPr>
                <w:rFonts w:hint="eastAsia"/>
              </w:rPr>
              <w:t xml:space="preserve">2.1. </w:t>
            </w:r>
            <w:r w:rsidR="00480A33">
              <w:rPr>
                <w:rFonts w:hint="eastAsia"/>
              </w:rPr>
              <w:t>电路模块介绍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_Toc22746 \h </w:instrText>
            </w:r>
            <w:r w:rsidR="00480A33">
              <w:fldChar w:fldCharType="separate"/>
            </w:r>
            <w:r w:rsidR="00233829">
              <w:rPr>
                <w:noProof/>
              </w:rPr>
              <w:t>7</w:t>
            </w:r>
            <w:r w:rsidR="00480A33">
              <w:fldChar w:fldCharType="end"/>
            </w:r>
          </w:hyperlink>
        </w:p>
        <w:p w14:paraId="1C41DC20" w14:textId="5F9B2842" w:rsidR="00DE05CC" w:rsidRDefault="00A109B7">
          <w:pPr>
            <w:pStyle w:val="WPSOffice1"/>
            <w:tabs>
              <w:tab w:val="right" w:leader="dot" w:pos="10230"/>
            </w:tabs>
            <w:rPr>
              <w:b/>
            </w:rPr>
          </w:pPr>
          <w:hyperlink w:anchor="_Toc2164" w:history="1">
            <w:r w:rsidR="00480A33">
              <w:rPr>
                <w:rFonts w:hint="eastAsia"/>
                <w:b/>
              </w:rPr>
              <w:t>第三章</w:t>
            </w:r>
            <w:r w:rsidR="00480A33">
              <w:rPr>
                <w:rFonts w:hint="eastAsia"/>
                <w:b/>
              </w:rPr>
              <w:t xml:space="preserve"> </w:t>
            </w:r>
            <w:r w:rsidR="00480A33">
              <w:rPr>
                <w:rFonts w:hint="eastAsia"/>
                <w:b/>
              </w:rPr>
              <w:t>适配旋变调节方法</w:t>
            </w:r>
            <w:r w:rsidR="00480A33">
              <w:rPr>
                <w:b/>
              </w:rPr>
              <w:tab/>
            </w:r>
            <w:r w:rsidR="00480A33">
              <w:rPr>
                <w:b/>
              </w:rPr>
              <w:fldChar w:fldCharType="begin"/>
            </w:r>
            <w:r w:rsidR="00480A33">
              <w:rPr>
                <w:b/>
              </w:rPr>
              <w:instrText xml:space="preserve"> PAGEREF _Toc2164 \h </w:instrText>
            </w:r>
            <w:r w:rsidR="00480A33">
              <w:rPr>
                <w:b/>
              </w:rPr>
            </w:r>
            <w:r w:rsidR="00480A33">
              <w:rPr>
                <w:b/>
              </w:rPr>
              <w:fldChar w:fldCharType="separate"/>
            </w:r>
            <w:r w:rsidR="00233829">
              <w:rPr>
                <w:b/>
                <w:noProof/>
              </w:rPr>
              <w:t>10</w:t>
            </w:r>
            <w:r w:rsidR="00480A33">
              <w:rPr>
                <w:b/>
              </w:rPr>
              <w:fldChar w:fldCharType="end"/>
            </w:r>
          </w:hyperlink>
        </w:p>
        <w:p w14:paraId="25A67AB0" w14:textId="4C945506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24231" w:history="1">
            <w:r w:rsidR="00480A33">
              <w:rPr>
                <w:rFonts w:ascii="Arial" w:hAnsi="Arial" w:hint="eastAsia"/>
              </w:rPr>
              <w:t xml:space="preserve">3.1. </w:t>
            </w:r>
            <w:r w:rsidR="00480A33">
              <w:rPr>
                <w:rFonts w:ascii="Arial" w:hAnsi="Arial" w:hint="eastAsia"/>
              </w:rPr>
              <w:t>关键参数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_Toc24231 \h </w:instrText>
            </w:r>
            <w:r w:rsidR="00480A33">
              <w:fldChar w:fldCharType="separate"/>
            </w:r>
            <w:r w:rsidR="00233829">
              <w:rPr>
                <w:noProof/>
              </w:rPr>
              <w:t>10</w:t>
            </w:r>
            <w:r w:rsidR="00480A33">
              <w:fldChar w:fldCharType="end"/>
            </w:r>
          </w:hyperlink>
        </w:p>
        <w:p w14:paraId="7EBD7B37" w14:textId="0A2E12B0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20280" w:history="1">
            <w:r w:rsidR="00480A33">
              <w:rPr>
                <w:rFonts w:hint="eastAsia"/>
              </w:rPr>
              <w:t xml:space="preserve">3.2. </w:t>
            </w:r>
            <w:r w:rsidR="00480A33">
              <w:rPr>
                <w:rFonts w:hint="eastAsia"/>
              </w:rPr>
              <w:t>系统原理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_Toc20280 \h </w:instrText>
            </w:r>
            <w:r w:rsidR="00480A33">
              <w:fldChar w:fldCharType="separate"/>
            </w:r>
            <w:r w:rsidR="00233829">
              <w:rPr>
                <w:noProof/>
              </w:rPr>
              <w:t>13</w:t>
            </w:r>
            <w:r w:rsidR="00480A33">
              <w:fldChar w:fldCharType="end"/>
            </w:r>
          </w:hyperlink>
        </w:p>
        <w:p w14:paraId="462CDF8C" w14:textId="33FB842A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32125" w:history="1">
            <w:r w:rsidR="00480A33">
              <w:rPr>
                <w:rFonts w:ascii="Arial" w:hAnsi="Arial" w:hint="eastAsia"/>
              </w:rPr>
              <w:t>3.3. PWM</w:t>
            </w:r>
            <w:r w:rsidR="00480A33">
              <w:rPr>
                <w:rFonts w:ascii="Arial" w:hAnsi="Arial" w:hint="eastAsia"/>
              </w:rPr>
              <w:t>产生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_Toc32125 \h </w:instrText>
            </w:r>
            <w:r w:rsidR="00480A33">
              <w:fldChar w:fldCharType="separate"/>
            </w:r>
            <w:r w:rsidR="00233829">
              <w:rPr>
                <w:noProof/>
              </w:rPr>
              <w:t>13</w:t>
            </w:r>
            <w:r w:rsidR="00480A33">
              <w:fldChar w:fldCharType="end"/>
            </w:r>
          </w:hyperlink>
        </w:p>
        <w:p w14:paraId="4288CD5C" w14:textId="443B33B9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9843" w:history="1">
            <w:r w:rsidR="00480A33">
              <w:rPr>
                <w:rFonts w:ascii="Arial" w:hAnsi="Arial" w:hint="eastAsia"/>
              </w:rPr>
              <w:t xml:space="preserve">3.4. </w:t>
            </w:r>
            <w:r w:rsidR="00480A33">
              <w:rPr>
                <w:rFonts w:ascii="Arial" w:hAnsi="Arial" w:hint="eastAsia"/>
              </w:rPr>
              <w:t>有源低通二阶滤波器和分相器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_Toc9843 \h </w:instrText>
            </w:r>
            <w:r w:rsidR="00480A33">
              <w:fldChar w:fldCharType="separate"/>
            </w:r>
            <w:r w:rsidR="00233829">
              <w:rPr>
                <w:noProof/>
              </w:rPr>
              <w:t>13</w:t>
            </w:r>
            <w:r w:rsidR="00480A33">
              <w:fldChar w:fldCharType="end"/>
            </w:r>
          </w:hyperlink>
        </w:p>
        <w:p w14:paraId="153B118D" w14:textId="50646B30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13619" w:history="1">
            <w:r w:rsidR="00480A33">
              <w:rPr>
                <w:rFonts w:hint="eastAsia"/>
              </w:rPr>
              <w:t xml:space="preserve">3.5. </w:t>
            </w:r>
            <w:r w:rsidR="00480A33">
              <w:rPr>
                <w:rFonts w:hint="eastAsia"/>
              </w:rPr>
              <w:t>励磁放大器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_Toc13619 \h </w:instrText>
            </w:r>
            <w:r w:rsidR="00480A33">
              <w:fldChar w:fldCharType="separate"/>
            </w:r>
            <w:r w:rsidR="00233829">
              <w:rPr>
                <w:noProof/>
              </w:rPr>
              <w:t>16</w:t>
            </w:r>
            <w:r w:rsidR="00480A33">
              <w:fldChar w:fldCharType="end"/>
            </w:r>
          </w:hyperlink>
        </w:p>
        <w:p w14:paraId="161CFA82" w14:textId="04FD5342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13619" w:history="1">
            <w:r w:rsidR="00480A33">
              <w:rPr>
                <w:rFonts w:hint="eastAsia"/>
              </w:rPr>
              <w:t xml:space="preserve">3.6. </w:t>
            </w:r>
            <w:r w:rsidR="00480A33">
              <w:rPr>
                <w:rFonts w:hint="eastAsia"/>
              </w:rPr>
              <w:t>模拟前端差分放大器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_Toc13619 \h </w:instrText>
            </w:r>
            <w:r w:rsidR="00480A33">
              <w:fldChar w:fldCharType="separate"/>
            </w:r>
            <w:r w:rsidR="00233829">
              <w:rPr>
                <w:noProof/>
              </w:rPr>
              <w:t>16</w:t>
            </w:r>
            <w:r w:rsidR="00480A33">
              <w:fldChar w:fldCharType="end"/>
            </w:r>
          </w:hyperlink>
        </w:p>
        <w:p w14:paraId="70C30E1D" w14:textId="2A65FFC3" w:rsidR="00DE05CC" w:rsidRDefault="00A109B7">
          <w:pPr>
            <w:pStyle w:val="WPSOffice1"/>
            <w:tabs>
              <w:tab w:val="right" w:leader="dot" w:pos="10230"/>
            </w:tabs>
            <w:rPr>
              <w:b/>
            </w:rPr>
          </w:pPr>
          <w:hyperlink w:anchor="_Toc15674" w:history="1">
            <w:r w:rsidR="00480A33">
              <w:rPr>
                <w:rFonts w:hint="eastAsia"/>
                <w:b/>
              </w:rPr>
              <w:t>第四章</w:t>
            </w:r>
            <w:r w:rsidR="00480A33">
              <w:rPr>
                <w:rFonts w:hint="eastAsia"/>
                <w:b/>
              </w:rPr>
              <w:t xml:space="preserve"> </w:t>
            </w:r>
            <w:r w:rsidR="00480A33">
              <w:rPr>
                <w:rFonts w:hint="eastAsia"/>
                <w:b/>
              </w:rPr>
              <w:t>软件开发套件</w:t>
            </w:r>
            <w:r w:rsidR="00480A33">
              <w:rPr>
                <w:b/>
              </w:rPr>
              <w:tab/>
            </w:r>
            <w:r w:rsidR="00480A33">
              <w:rPr>
                <w:b/>
              </w:rPr>
              <w:fldChar w:fldCharType="begin"/>
            </w:r>
            <w:r w:rsidR="00480A33">
              <w:rPr>
                <w:b/>
              </w:rPr>
              <w:instrText xml:space="preserve"> PAGEREF _Toc15674 \h </w:instrText>
            </w:r>
            <w:r w:rsidR="00480A33">
              <w:rPr>
                <w:b/>
              </w:rPr>
            </w:r>
            <w:r w:rsidR="00480A33">
              <w:rPr>
                <w:b/>
              </w:rPr>
              <w:fldChar w:fldCharType="separate"/>
            </w:r>
            <w:r w:rsidR="00233829">
              <w:rPr>
                <w:b/>
                <w:noProof/>
              </w:rPr>
              <w:t>21</w:t>
            </w:r>
            <w:r w:rsidR="00480A33">
              <w:rPr>
                <w:b/>
              </w:rPr>
              <w:fldChar w:fldCharType="end"/>
            </w:r>
          </w:hyperlink>
        </w:p>
        <w:p w14:paraId="060153EB" w14:textId="100C2A8B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21692" w:history="1">
            <w:r w:rsidR="00480A33">
              <w:rPr>
                <w:rFonts w:ascii="Arial" w:hAnsi="Arial" w:hint="eastAsia"/>
              </w:rPr>
              <w:t xml:space="preserve">4.1. </w:t>
            </w:r>
            <w:r w:rsidR="00480A33">
              <w:rPr>
                <w:rFonts w:ascii="Arial" w:hAnsi="Arial" w:hint="eastAsia"/>
              </w:rPr>
              <w:t>简介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_Toc21692 \h </w:instrText>
            </w:r>
            <w:r w:rsidR="00480A33">
              <w:fldChar w:fldCharType="separate"/>
            </w:r>
            <w:r w:rsidR="00233829">
              <w:rPr>
                <w:noProof/>
              </w:rPr>
              <w:t>21</w:t>
            </w:r>
            <w:r w:rsidR="00480A33">
              <w:fldChar w:fldCharType="end"/>
            </w:r>
          </w:hyperlink>
        </w:p>
        <w:p w14:paraId="7BFD08B4" w14:textId="5A2470B3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23075" w:history="1">
            <w:r w:rsidR="00480A33">
              <w:rPr>
                <w:rFonts w:ascii="Arial" w:hAnsi="Arial" w:hint="eastAsia"/>
              </w:rPr>
              <w:t xml:space="preserve">4.2. </w:t>
            </w:r>
            <w:r w:rsidR="00480A33">
              <w:rPr>
                <w:rFonts w:ascii="Arial" w:hAnsi="Arial" w:hint="eastAsia"/>
              </w:rPr>
              <w:t>环境以及依赖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_Toc23075 \h </w:instrText>
            </w:r>
            <w:r w:rsidR="00480A33">
              <w:fldChar w:fldCharType="separate"/>
            </w:r>
            <w:r w:rsidR="00233829">
              <w:rPr>
                <w:noProof/>
              </w:rPr>
              <w:t>21</w:t>
            </w:r>
            <w:r w:rsidR="00480A33">
              <w:fldChar w:fldCharType="end"/>
            </w:r>
          </w:hyperlink>
        </w:p>
        <w:p w14:paraId="3543D348" w14:textId="190F8676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5658" w:history="1">
            <w:r w:rsidR="00480A33">
              <w:rPr>
                <w:rFonts w:ascii="Arial" w:hAnsi="Arial" w:hint="eastAsia"/>
              </w:rPr>
              <w:t xml:space="preserve">4.3. </w:t>
            </w:r>
            <w:r w:rsidR="00480A33">
              <w:rPr>
                <w:rFonts w:ascii="Arial" w:hAnsi="Arial" w:hint="eastAsia"/>
              </w:rPr>
              <w:t>开发工具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_Toc5658 \h </w:instrText>
            </w:r>
            <w:r w:rsidR="00480A33">
              <w:fldChar w:fldCharType="separate"/>
            </w:r>
            <w:r w:rsidR="00233829">
              <w:rPr>
                <w:noProof/>
              </w:rPr>
              <w:t>21</w:t>
            </w:r>
            <w:r w:rsidR="00480A33">
              <w:fldChar w:fldCharType="end"/>
            </w:r>
          </w:hyperlink>
        </w:p>
        <w:p w14:paraId="060D4E98" w14:textId="17407573" w:rsidR="00DE05CC" w:rsidRDefault="00A109B7">
          <w:pPr>
            <w:pStyle w:val="WPSOffice2"/>
            <w:tabs>
              <w:tab w:val="right" w:leader="dot" w:pos="10230"/>
            </w:tabs>
            <w:ind w:left="400"/>
          </w:pPr>
          <w:hyperlink w:anchor="_Toc11738" w:history="1">
            <w:r w:rsidR="00480A33">
              <w:rPr>
                <w:rFonts w:ascii="Arial" w:hAnsi="Arial" w:hint="eastAsia"/>
              </w:rPr>
              <w:t xml:space="preserve">4.4. </w:t>
            </w:r>
            <w:r w:rsidR="00480A33">
              <w:rPr>
                <w:rFonts w:ascii="Arial" w:hAnsi="Arial" w:hint="eastAsia"/>
              </w:rPr>
              <w:t>快速指南</w:t>
            </w:r>
            <w:r w:rsidR="00480A33">
              <w:tab/>
            </w:r>
            <w:r w:rsidR="00480A33">
              <w:fldChar w:fldCharType="begin"/>
            </w:r>
            <w:r w:rsidR="00480A33">
              <w:instrText xml:space="preserve"> PAGEREF _Toc11738 \h </w:instrText>
            </w:r>
            <w:r w:rsidR="00480A33">
              <w:fldChar w:fldCharType="separate"/>
            </w:r>
            <w:r w:rsidR="00233829">
              <w:rPr>
                <w:noProof/>
              </w:rPr>
              <w:t>21</w:t>
            </w:r>
            <w:r w:rsidR="00480A33">
              <w:fldChar w:fldCharType="end"/>
            </w:r>
          </w:hyperlink>
        </w:p>
        <w:p w14:paraId="478CE41A" w14:textId="0CB49987" w:rsidR="00DE05CC" w:rsidRDefault="00A109B7">
          <w:pPr>
            <w:pStyle w:val="WPSOffice1"/>
            <w:tabs>
              <w:tab w:val="right" w:leader="dot" w:pos="10230"/>
            </w:tabs>
            <w:rPr>
              <w:b/>
            </w:rPr>
          </w:pPr>
          <w:hyperlink w:anchor="_Toc13083" w:history="1">
            <w:r w:rsidR="00480A33">
              <w:rPr>
                <w:rFonts w:hint="eastAsia"/>
                <w:b/>
              </w:rPr>
              <w:t>第五章</w:t>
            </w:r>
            <w:r w:rsidR="00480A33">
              <w:rPr>
                <w:rFonts w:hint="eastAsia"/>
                <w:b/>
              </w:rPr>
              <w:t xml:space="preserve"> </w:t>
            </w:r>
            <w:r w:rsidR="00480A33">
              <w:rPr>
                <w:rFonts w:hint="eastAsia"/>
                <w:b/>
              </w:rPr>
              <w:t>版本信息</w:t>
            </w:r>
            <w:r w:rsidR="00480A33">
              <w:rPr>
                <w:b/>
              </w:rPr>
              <w:tab/>
            </w:r>
            <w:r w:rsidR="00480A33">
              <w:rPr>
                <w:b/>
              </w:rPr>
              <w:fldChar w:fldCharType="begin"/>
            </w:r>
            <w:r w:rsidR="00480A33">
              <w:rPr>
                <w:b/>
              </w:rPr>
              <w:instrText xml:space="preserve"> PAGEREF _Toc13083 \h </w:instrText>
            </w:r>
            <w:r w:rsidR="00480A33">
              <w:rPr>
                <w:b/>
              </w:rPr>
            </w:r>
            <w:r w:rsidR="00480A33">
              <w:rPr>
                <w:b/>
              </w:rPr>
              <w:fldChar w:fldCharType="separate"/>
            </w:r>
            <w:r w:rsidR="00233829">
              <w:rPr>
                <w:b/>
                <w:noProof/>
              </w:rPr>
              <w:t>23</w:t>
            </w:r>
            <w:r w:rsidR="00480A33">
              <w:rPr>
                <w:b/>
              </w:rPr>
              <w:fldChar w:fldCharType="end"/>
            </w:r>
          </w:hyperlink>
        </w:p>
        <w:p w14:paraId="03178CD8" w14:textId="4CFEB014" w:rsidR="00DE05CC" w:rsidRDefault="00A109B7">
          <w:pPr>
            <w:pStyle w:val="WPSOffice1"/>
            <w:tabs>
              <w:tab w:val="right" w:leader="dot" w:pos="10230"/>
            </w:tabs>
            <w:rPr>
              <w:b/>
            </w:rPr>
          </w:pPr>
          <w:hyperlink w:anchor="_Toc28551" w:history="1">
            <w:r w:rsidR="00480A33">
              <w:rPr>
                <w:rFonts w:hint="eastAsia"/>
                <w:b/>
              </w:rPr>
              <w:t>第六章</w:t>
            </w:r>
            <w:r w:rsidR="00480A33">
              <w:rPr>
                <w:rFonts w:hint="eastAsia"/>
                <w:b/>
              </w:rPr>
              <w:t xml:space="preserve"> </w:t>
            </w:r>
            <w:r w:rsidR="00480A33">
              <w:rPr>
                <w:b/>
              </w:rPr>
              <w:t>免责声明</w:t>
            </w:r>
            <w:r w:rsidR="00480A33">
              <w:rPr>
                <w:b/>
              </w:rPr>
              <w:tab/>
            </w:r>
            <w:r w:rsidR="00480A33">
              <w:rPr>
                <w:b/>
              </w:rPr>
              <w:fldChar w:fldCharType="begin"/>
            </w:r>
            <w:r w:rsidR="00480A33">
              <w:rPr>
                <w:b/>
              </w:rPr>
              <w:instrText xml:space="preserve"> PAGEREF _Toc28551 \h </w:instrText>
            </w:r>
            <w:r w:rsidR="00480A33">
              <w:rPr>
                <w:b/>
              </w:rPr>
            </w:r>
            <w:r w:rsidR="00480A33">
              <w:rPr>
                <w:b/>
              </w:rPr>
              <w:fldChar w:fldCharType="separate"/>
            </w:r>
            <w:r w:rsidR="00233829">
              <w:rPr>
                <w:b/>
                <w:noProof/>
              </w:rPr>
              <w:t>24</w:t>
            </w:r>
            <w:r w:rsidR="00480A33">
              <w:rPr>
                <w:b/>
              </w:rPr>
              <w:fldChar w:fldCharType="end"/>
            </w:r>
          </w:hyperlink>
        </w:p>
        <w:p w14:paraId="3982F450" w14:textId="77777777" w:rsidR="00DE05CC" w:rsidRDefault="00480A33">
          <w:r>
            <w:fldChar w:fldCharType="end"/>
          </w:r>
        </w:p>
        <w:p w14:paraId="6FE38398" w14:textId="77777777" w:rsidR="00DE05CC" w:rsidRDefault="00DE05CC"/>
        <w:p w14:paraId="063C4998" w14:textId="77777777" w:rsidR="00DE05CC" w:rsidRDefault="00DE05CC"/>
        <w:p w14:paraId="51E00AEF" w14:textId="77777777" w:rsidR="00DE05CC" w:rsidRDefault="00DE05CC"/>
        <w:p w14:paraId="1B104DF1" w14:textId="77777777" w:rsidR="00DE05CC" w:rsidRDefault="00DE05CC"/>
        <w:p w14:paraId="5B8AC53B" w14:textId="77777777" w:rsidR="00DE05CC" w:rsidRDefault="00DE05CC"/>
        <w:p w14:paraId="75BD487D" w14:textId="77777777" w:rsidR="00DE05CC" w:rsidRDefault="00DE05CC"/>
        <w:p w14:paraId="7992DE5D" w14:textId="77777777" w:rsidR="00DE05CC" w:rsidRDefault="00DE05CC"/>
        <w:p w14:paraId="126998D6" w14:textId="77777777" w:rsidR="00DE05CC" w:rsidRDefault="00DE05CC"/>
        <w:p w14:paraId="781917BD" w14:textId="77777777" w:rsidR="00DE05CC" w:rsidRDefault="00DE05CC"/>
        <w:p w14:paraId="75B0B13B" w14:textId="77777777" w:rsidR="00DE05CC" w:rsidRDefault="00DE05CC"/>
        <w:p w14:paraId="168C2324" w14:textId="77777777" w:rsidR="00DE05CC" w:rsidRDefault="00DE05CC"/>
        <w:p w14:paraId="192CD58D" w14:textId="77777777" w:rsidR="00DE05CC" w:rsidRDefault="00DE05CC"/>
        <w:p w14:paraId="680941E9" w14:textId="77777777" w:rsidR="00DE05CC" w:rsidRDefault="00DE05CC"/>
        <w:p w14:paraId="4632709E" w14:textId="77777777" w:rsidR="00DE05CC" w:rsidRDefault="00DE05CC"/>
        <w:p w14:paraId="18174999" w14:textId="77777777" w:rsidR="00DE05CC" w:rsidRDefault="00DE05CC"/>
        <w:p w14:paraId="506F3125" w14:textId="77777777" w:rsidR="00DE05CC" w:rsidRDefault="00DE05CC"/>
        <w:p w14:paraId="54BD4BFB" w14:textId="77777777" w:rsidR="00DE05CC" w:rsidRDefault="00DE05CC"/>
        <w:p w14:paraId="7D18B977" w14:textId="77777777" w:rsidR="00DE05CC" w:rsidRDefault="00DE05CC"/>
        <w:p w14:paraId="38900FE7" w14:textId="77777777" w:rsidR="00DE05CC" w:rsidRDefault="00DE05CC"/>
        <w:p w14:paraId="09BEEC8F" w14:textId="77777777" w:rsidR="00DE05CC" w:rsidRDefault="00DE05CC"/>
        <w:p w14:paraId="7C85E30B" w14:textId="77777777" w:rsidR="00DE05CC" w:rsidRDefault="00DE05CC"/>
        <w:p w14:paraId="37640692" w14:textId="77777777" w:rsidR="00DE05CC" w:rsidRDefault="00DE05CC"/>
        <w:p w14:paraId="135CE655" w14:textId="77777777" w:rsidR="00DE05CC" w:rsidRDefault="00DE05CC"/>
        <w:p w14:paraId="6DFD15CE" w14:textId="77777777" w:rsidR="00DE05CC" w:rsidRDefault="00A109B7">
          <w:pPr>
            <w:ind w:firstLineChars="0" w:firstLine="0"/>
          </w:pPr>
        </w:p>
      </w:sdtContent>
    </w:sdt>
    <w:p w14:paraId="213A7241" w14:textId="77777777" w:rsidR="00DE05CC" w:rsidRDefault="00480A33">
      <w:pPr>
        <w:pStyle w:val="2"/>
        <w:numPr>
          <w:ilvl w:val="1"/>
          <w:numId w:val="0"/>
        </w:numPr>
        <w:spacing w:before="126"/>
        <w:rPr>
          <w:rFonts w:ascii="黑体" w:hAnsi="黑体" w:cs="黑体"/>
          <w:color w:val="333333"/>
          <w:spacing w:val="-10"/>
        </w:rPr>
      </w:pPr>
      <w:bookmarkStart w:id="11" w:name="_Toc18530"/>
      <w:proofErr w:type="spellStart"/>
      <w:r>
        <w:rPr>
          <w:rFonts w:ascii="黑体" w:hAnsi="黑体" w:cs="黑体" w:hint="eastAsia"/>
          <w:color w:val="333333"/>
          <w:spacing w:val="-4"/>
        </w:rPr>
        <w:lastRenderedPageBreak/>
        <w:t>表格目</w:t>
      </w:r>
      <w:r>
        <w:rPr>
          <w:rFonts w:ascii="黑体" w:hAnsi="黑体" w:cs="黑体" w:hint="eastAsia"/>
          <w:color w:val="333333"/>
          <w:spacing w:val="-10"/>
        </w:rPr>
        <w:t>录</w:t>
      </w:r>
      <w:bookmarkEnd w:id="10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1"/>
      <w:proofErr w:type="spellEnd"/>
    </w:p>
    <w:p w14:paraId="5A3DE92D" w14:textId="77777777" w:rsidR="00DE05CC" w:rsidRDefault="00DE05CC"/>
    <w:p w14:paraId="14273AB8" w14:textId="0A0B5035" w:rsidR="00DE05CC" w:rsidRDefault="00480A33">
      <w:pPr>
        <w:pStyle w:val="a9"/>
        <w:tabs>
          <w:tab w:val="right" w:leader="dot" w:pos="10230"/>
        </w:tabs>
        <w:ind w:left="600"/>
        <w:rPr>
          <w:lang w:eastAsia="zh-CN"/>
        </w:rPr>
      </w:pPr>
      <w:r>
        <w:rPr>
          <w:rFonts w:ascii="思源黑体 Normal" w:eastAsia="思源黑体 Normal" w:hAnsi="思源黑体 Normal"/>
          <w:sz w:val="10"/>
        </w:rPr>
        <w:fldChar w:fldCharType="begin"/>
      </w:r>
      <w:r>
        <w:rPr>
          <w:rFonts w:ascii="思源黑体 Normal" w:eastAsia="思源黑体 Normal" w:hAnsi="思源黑体 Normal"/>
          <w:sz w:val="10"/>
        </w:rPr>
        <w:instrText>TOC \h \c "表"</w:instrText>
      </w:r>
      <w:r>
        <w:rPr>
          <w:rFonts w:ascii="思源黑体 Normal" w:eastAsia="思源黑体 Normal" w:hAnsi="思源黑体 Normal"/>
          <w:sz w:val="10"/>
        </w:rPr>
        <w:fldChar w:fldCharType="separate"/>
      </w:r>
      <w:hyperlink w:anchor="_Toc531" w:history="1">
        <w:r w:rsidRPr="00D45D1F">
          <w:rPr>
            <w:rFonts w:hint="eastAsia"/>
            <w:lang w:eastAsia="zh-CN"/>
          </w:rPr>
          <w:t>表</w:t>
        </w:r>
        <w:r w:rsidRPr="00D45D1F">
          <w:rPr>
            <w:rFonts w:hint="eastAsia"/>
            <w:lang w:eastAsia="zh-CN"/>
          </w:rPr>
          <w:t xml:space="preserve"> </w:t>
        </w:r>
        <w:r>
          <w:rPr>
            <w:lang w:eastAsia="zh-CN"/>
          </w:rPr>
          <w:t xml:space="preserve">1 </w:t>
        </w:r>
        <w:r w:rsidRPr="00D45D1F">
          <w:rPr>
            <w:rFonts w:hint="eastAsia"/>
            <w:lang w:eastAsia="zh-CN"/>
          </w:rPr>
          <w:t xml:space="preserve">  </w:t>
        </w:r>
        <w:r w:rsidRPr="00D45D1F">
          <w:rPr>
            <w:rFonts w:hint="eastAsia"/>
            <w:lang w:eastAsia="zh-CN"/>
          </w:rPr>
          <w:t>主要器件位号对应器件功能名称</w:t>
        </w:r>
        <w:r>
          <w:rPr>
            <w:lang w:eastAsia="zh-CN"/>
          </w:rPr>
          <w:tab/>
        </w:r>
        <w:r>
          <w:rPr>
            <w:lang w:eastAsia="zh-CN"/>
          </w:rPr>
          <w:fldChar w:fldCharType="begin"/>
        </w:r>
        <w:r>
          <w:rPr>
            <w:lang w:eastAsia="zh-CN"/>
          </w:rPr>
          <w:instrText xml:space="preserve"> PAGEREF _Toc531 \h </w:instrText>
        </w:r>
        <w:r>
          <w:rPr>
            <w:lang w:eastAsia="zh-CN"/>
          </w:rPr>
        </w:r>
        <w:r>
          <w:rPr>
            <w:lang w:eastAsia="zh-CN"/>
          </w:rPr>
          <w:fldChar w:fldCharType="separate"/>
        </w:r>
        <w:r w:rsidR="00233829">
          <w:rPr>
            <w:noProof/>
            <w:lang w:eastAsia="zh-CN"/>
          </w:rPr>
          <w:t>6</w:t>
        </w:r>
        <w:r>
          <w:rPr>
            <w:lang w:eastAsia="zh-CN"/>
          </w:rPr>
          <w:fldChar w:fldCharType="end"/>
        </w:r>
      </w:hyperlink>
    </w:p>
    <w:p w14:paraId="40045061" w14:textId="70034F51" w:rsidR="00DE05CC" w:rsidRDefault="00A109B7">
      <w:pPr>
        <w:pStyle w:val="a9"/>
        <w:tabs>
          <w:tab w:val="right" w:leader="dot" w:pos="10230"/>
        </w:tabs>
        <w:ind w:left="800" w:hanging="400"/>
        <w:rPr>
          <w:lang w:eastAsia="zh-CN"/>
        </w:rPr>
      </w:pPr>
      <w:hyperlink w:anchor="_Toc27202" w:history="1">
        <w:r w:rsidR="00480A33" w:rsidRPr="00D45D1F">
          <w:rPr>
            <w:rFonts w:hint="eastAsia"/>
            <w:lang w:eastAsia="zh-CN"/>
          </w:rPr>
          <w:t>表</w:t>
        </w:r>
        <w:r w:rsidR="00480A33" w:rsidRPr="00D45D1F">
          <w:rPr>
            <w:rFonts w:hint="eastAsia"/>
            <w:lang w:eastAsia="zh-CN"/>
          </w:rPr>
          <w:t xml:space="preserve"> </w:t>
        </w:r>
        <w:r w:rsidR="00480A33">
          <w:rPr>
            <w:lang w:eastAsia="zh-CN"/>
          </w:rPr>
          <w:t xml:space="preserve">2 </w:t>
        </w:r>
        <w:r w:rsidR="00480A33" w:rsidRPr="00D45D1F">
          <w:rPr>
            <w:rFonts w:hint="eastAsia"/>
            <w:lang w:eastAsia="zh-CN"/>
          </w:rPr>
          <w:t xml:space="preserve">  JTAG</w:t>
        </w:r>
        <w:r w:rsidR="00480A33" w:rsidRPr="00D45D1F">
          <w:rPr>
            <w:rFonts w:hint="eastAsia"/>
            <w:lang w:eastAsia="zh-CN"/>
          </w:rPr>
          <w:t>接口</w:t>
        </w:r>
        <w:r w:rsidR="00480A33">
          <w:rPr>
            <w:lang w:eastAsia="zh-CN"/>
          </w:rPr>
          <w:tab/>
        </w:r>
        <w:r w:rsidR="00480A33">
          <w:rPr>
            <w:lang w:eastAsia="zh-CN"/>
          </w:rPr>
          <w:fldChar w:fldCharType="begin"/>
        </w:r>
        <w:r w:rsidR="00480A33">
          <w:rPr>
            <w:lang w:eastAsia="zh-CN"/>
          </w:rPr>
          <w:instrText xml:space="preserve"> PAGEREF _Toc27202 \h </w:instrText>
        </w:r>
        <w:r w:rsidR="00480A33">
          <w:rPr>
            <w:lang w:eastAsia="zh-CN"/>
          </w:rPr>
        </w:r>
        <w:r w:rsidR="00480A33">
          <w:rPr>
            <w:lang w:eastAsia="zh-CN"/>
          </w:rPr>
          <w:fldChar w:fldCharType="separate"/>
        </w:r>
        <w:r w:rsidR="00233829">
          <w:rPr>
            <w:noProof/>
            <w:lang w:eastAsia="zh-CN"/>
          </w:rPr>
          <w:t>8</w:t>
        </w:r>
        <w:r w:rsidR="00480A33">
          <w:rPr>
            <w:lang w:eastAsia="zh-CN"/>
          </w:rPr>
          <w:fldChar w:fldCharType="end"/>
        </w:r>
      </w:hyperlink>
    </w:p>
    <w:p w14:paraId="008C612C" w14:textId="02287E77" w:rsidR="00DE05CC" w:rsidRDefault="00A109B7">
      <w:pPr>
        <w:pStyle w:val="a9"/>
        <w:tabs>
          <w:tab w:val="right" w:leader="dot" w:pos="10230"/>
        </w:tabs>
        <w:ind w:left="800" w:hanging="400"/>
        <w:rPr>
          <w:lang w:eastAsia="zh-CN"/>
        </w:rPr>
      </w:pPr>
      <w:hyperlink w:anchor="_Toc27653" w:history="1">
        <w:r w:rsidR="00480A33">
          <w:rPr>
            <w:lang w:eastAsia="zh-CN"/>
          </w:rPr>
          <w:t>表</w:t>
        </w:r>
        <w:r w:rsidR="00480A33">
          <w:rPr>
            <w:lang w:eastAsia="zh-CN"/>
          </w:rPr>
          <w:t xml:space="preserve"> 3 </w:t>
        </w:r>
        <w:r w:rsidR="00480A33">
          <w:rPr>
            <w:rFonts w:hint="eastAsia"/>
            <w:lang w:eastAsia="zh-CN"/>
          </w:rPr>
          <w:t xml:space="preserve">  </w:t>
        </w:r>
        <w:r w:rsidR="00480A33" w:rsidRPr="00D45D1F">
          <w:rPr>
            <w:rFonts w:hint="eastAsia"/>
            <w:lang w:eastAsia="zh-CN"/>
          </w:rPr>
          <w:t>RDC</w:t>
        </w:r>
        <w:r w:rsidR="00480A33" w:rsidRPr="00D45D1F">
          <w:rPr>
            <w:rFonts w:hint="eastAsia"/>
            <w:lang w:eastAsia="zh-CN"/>
          </w:rPr>
          <w:t>板接线示意图</w:t>
        </w:r>
        <w:r w:rsidR="00480A33">
          <w:rPr>
            <w:lang w:eastAsia="zh-CN"/>
          </w:rPr>
          <w:tab/>
        </w:r>
        <w:r w:rsidR="00480A33">
          <w:rPr>
            <w:lang w:eastAsia="zh-CN"/>
          </w:rPr>
          <w:fldChar w:fldCharType="begin"/>
        </w:r>
        <w:r w:rsidR="00480A33">
          <w:rPr>
            <w:lang w:eastAsia="zh-CN"/>
          </w:rPr>
          <w:instrText xml:space="preserve"> PAGEREF _Toc27653 \h </w:instrText>
        </w:r>
        <w:r w:rsidR="00480A33">
          <w:rPr>
            <w:lang w:eastAsia="zh-CN"/>
          </w:rPr>
        </w:r>
        <w:r w:rsidR="00480A33">
          <w:rPr>
            <w:lang w:eastAsia="zh-CN"/>
          </w:rPr>
          <w:fldChar w:fldCharType="separate"/>
        </w:r>
        <w:r w:rsidR="00233829">
          <w:rPr>
            <w:noProof/>
            <w:lang w:eastAsia="zh-CN"/>
          </w:rPr>
          <w:t>9</w:t>
        </w:r>
        <w:r w:rsidR="00480A33">
          <w:rPr>
            <w:lang w:eastAsia="zh-CN"/>
          </w:rPr>
          <w:fldChar w:fldCharType="end"/>
        </w:r>
      </w:hyperlink>
    </w:p>
    <w:p w14:paraId="247896D9" w14:textId="162C2856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15725" w:history="1">
        <w:r w:rsidR="00480A33">
          <w:t>表</w:t>
        </w:r>
        <w:r w:rsidR="00480A33">
          <w:t xml:space="preserve"> 4 </w:t>
        </w:r>
        <w:r w:rsidR="00480A33">
          <w:rPr>
            <w:rFonts w:hint="eastAsia"/>
            <w:lang w:eastAsia="zh-CN"/>
          </w:rPr>
          <w:t xml:space="preserve">  </w:t>
        </w:r>
        <w:r w:rsidR="00480A33">
          <w:rPr>
            <w:rFonts w:hint="eastAsia"/>
            <w:lang w:eastAsia="zh-CN"/>
          </w:rPr>
          <w:t>关键参数</w:t>
        </w:r>
        <w:r w:rsidR="00480A33">
          <w:tab/>
        </w:r>
        <w:r w:rsidR="00480A33">
          <w:fldChar w:fldCharType="begin"/>
        </w:r>
        <w:r w:rsidR="00480A33">
          <w:instrText xml:space="preserve"> PAGEREF _Toc15725 \h </w:instrText>
        </w:r>
        <w:r w:rsidR="00480A33">
          <w:fldChar w:fldCharType="separate"/>
        </w:r>
        <w:r w:rsidR="00233829">
          <w:rPr>
            <w:noProof/>
          </w:rPr>
          <w:t>10</w:t>
        </w:r>
        <w:r w:rsidR="00480A33">
          <w:fldChar w:fldCharType="end"/>
        </w:r>
      </w:hyperlink>
    </w:p>
    <w:p w14:paraId="413FCFB6" w14:textId="1BDF7404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21595" w:history="1">
        <w:r w:rsidR="00480A33">
          <w:t>表</w:t>
        </w:r>
        <w:r w:rsidR="00480A33">
          <w:t xml:space="preserve"> 5 </w:t>
        </w:r>
        <w:r w:rsidR="00480A33">
          <w:rPr>
            <w:rFonts w:hint="eastAsia"/>
            <w:lang w:eastAsia="zh-CN"/>
          </w:rPr>
          <w:t xml:space="preserve">   </w:t>
        </w:r>
        <w:r w:rsidR="00480A33">
          <w:rPr>
            <w:rFonts w:hint="eastAsia"/>
          </w:rPr>
          <w:t>版本信息</w:t>
        </w:r>
        <w:r w:rsidR="00480A33">
          <w:tab/>
        </w:r>
        <w:r w:rsidR="00480A33">
          <w:fldChar w:fldCharType="begin"/>
        </w:r>
        <w:r w:rsidR="00480A33">
          <w:instrText xml:space="preserve"> PAGEREF _Toc21595 \h </w:instrText>
        </w:r>
        <w:r w:rsidR="00480A33">
          <w:fldChar w:fldCharType="separate"/>
        </w:r>
        <w:r w:rsidR="00233829">
          <w:rPr>
            <w:noProof/>
          </w:rPr>
          <w:t>23</w:t>
        </w:r>
        <w:r w:rsidR="00480A33">
          <w:fldChar w:fldCharType="end"/>
        </w:r>
      </w:hyperlink>
    </w:p>
    <w:p w14:paraId="48104608" w14:textId="77777777" w:rsidR="00DE05CC" w:rsidRDefault="00480A33">
      <w:pPr>
        <w:rPr>
          <w:rFonts w:ascii="思源黑体 Normal" w:eastAsia="思源黑体 Normal" w:hAnsi="思源黑体 Normal"/>
          <w:sz w:val="10"/>
        </w:rPr>
      </w:pPr>
      <w:r>
        <w:rPr>
          <w:rFonts w:ascii="思源黑体 Normal" w:eastAsia="思源黑体 Normal" w:hAnsi="思源黑体 Normal"/>
        </w:rPr>
        <w:fldChar w:fldCharType="end"/>
      </w:r>
    </w:p>
    <w:p w14:paraId="335B7906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573EA608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19746C5B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226DA4AB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63530425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02D2D8FC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6DDAF158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0369A6D9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07329034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39D2C54D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65E7ED77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0D8DEDE9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18ECCAE7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4F30CFCA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1EA06A5A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0B1CBCBD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6881616B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46834001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343B430D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608817A5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6000118C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7DAE0451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17E89D2D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51E283AA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79E1F30F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6C3692A3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04A471BA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33AB9F73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5A10BF11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4F7EC32B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4D123A36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4F50118B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4DBDD8DD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07356830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26EA9B02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11495D97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469836BB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58788BB5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23948E8D" w14:textId="77777777" w:rsidR="00DE05CC" w:rsidRDefault="00DE05CC">
      <w:pPr>
        <w:pStyle w:val="a4"/>
        <w:spacing w:before="3"/>
        <w:ind w:firstLine="200"/>
        <w:rPr>
          <w:rFonts w:ascii="思源黑体 Normal" w:eastAsia="思源黑体 Normal" w:hAnsi="思源黑体 Normal"/>
          <w:sz w:val="10"/>
        </w:rPr>
      </w:pPr>
    </w:p>
    <w:p w14:paraId="152D6B00" w14:textId="77777777" w:rsidR="00DE05CC" w:rsidRDefault="00DE05CC">
      <w:pPr>
        <w:pStyle w:val="a4"/>
        <w:spacing w:before="3"/>
        <w:ind w:firstLineChars="0" w:firstLine="0"/>
        <w:rPr>
          <w:rFonts w:ascii="思源黑体 Normal" w:eastAsia="思源黑体 Normal" w:hAnsi="思源黑体 Normal"/>
          <w:sz w:val="10"/>
        </w:rPr>
      </w:pPr>
    </w:p>
    <w:p w14:paraId="0A6EA62F" w14:textId="77777777" w:rsidR="00DE05CC" w:rsidRDefault="00480A33">
      <w:pPr>
        <w:pStyle w:val="2"/>
        <w:numPr>
          <w:ilvl w:val="1"/>
          <w:numId w:val="0"/>
        </w:numPr>
        <w:spacing w:before="126"/>
        <w:rPr>
          <w:rFonts w:ascii="黑体" w:hAnsi="黑体" w:cs="黑体"/>
          <w:color w:val="333333"/>
          <w:spacing w:val="-4"/>
        </w:rPr>
      </w:pPr>
      <w:proofErr w:type="spellStart"/>
      <w:r>
        <w:rPr>
          <w:rFonts w:ascii="黑体" w:hAnsi="黑体" w:cs="黑体" w:hint="eastAsia"/>
          <w:color w:val="333333"/>
          <w:spacing w:val="-4"/>
        </w:rPr>
        <w:lastRenderedPageBreak/>
        <w:t>图片目录</w:t>
      </w:r>
      <w:proofErr w:type="spellEnd"/>
    </w:p>
    <w:p w14:paraId="51EA21FB" w14:textId="51181879" w:rsidR="00DE05CC" w:rsidRDefault="00480A33">
      <w:pPr>
        <w:pStyle w:val="a9"/>
        <w:tabs>
          <w:tab w:val="right" w:leader="dot" w:pos="10230"/>
        </w:tabs>
        <w:ind w:left="800" w:hanging="400"/>
      </w:pPr>
      <w:r>
        <w:rPr>
          <w:rFonts w:ascii="思源黑体 Normal" w:eastAsia="思源黑体 Normal" w:hAnsi="思源黑体 Normal"/>
        </w:rPr>
        <w:fldChar w:fldCharType="begin"/>
      </w:r>
      <w:r>
        <w:rPr>
          <w:rFonts w:ascii="思源黑体 Normal" w:eastAsia="思源黑体 Normal" w:hAnsi="思源黑体 Normal"/>
        </w:rPr>
        <w:instrText>TOC \h \c "图"</w:instrText>
      </w:r>
      <w:r>
        <w:rPr>
          <w:rFonts w:ascii="思源黑体 Normal" w:eastAsia="思源黑体 Normal" w:hAnsi="思源黑体 Normal"/>
        </w:rPr>
        <w:fldChar w:fldCharType="separate"/>
      </w:r>
      <w:hyperlink w:anchor="_Toc26013" w:history="1">
        <w:r>
          <w:t>图</w:t>
        </w:r>
        <w:r>
          <w:t xml:space="preserve"> 1 </w:t>
        </w:r>
        <w:r>
          <w:rPr>
            <w:rFonts w:hint="eastAsia"/>
            <w:lang w:eastAsia="zh-CN"/>
          </w:rPr>
          <w:t xml:space="preserve">  </w:t>
        </w:r>
        <w:r>
          <w:rPr>
            <w:rFonts w:hint="eastAsia"/>
            <w:lang w:eastAsia="zh-CN"/>
          </w:rPr>
          <w:t>顶层器件位置图</w:t>
        </w:r>
        <w:r>
          <w:tab/>
        </w:r>
        <w:r>
          <w:fldChar w:fldCharType="begin"/>
        </w:r>
        <w:r>
          <w:instrText xml:space="preserve"> PAGEREF _Toc26013 \h </w:instrText>
        </w:r>
        <w:r>
          <w:fldChar w:fldCharType="separate"/>
        </w:r>
        <w:r w:rsidR="00233829">
          <w:rPr>
            <w:noProof/>
          </w:rPr>
          <w:t>5</w:t>
        </w:r>
        <w:r>
          <w:fldChar w:fldCharType="end"/>
        </w:r>
      </w:hyperlink>
    </w:p>
    <w:p w14:paraId="1E2669E9" w14:textId="701CFF11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24438" w:history="1">
        <w:r w:rsidR="00480A33">
          <w:rPr>
            <w:lang w:eastAsia="zh-CN"/>
          </w:rPr>
          <w:t>图</w:t>
        </w:r>
        <w:r w:rsidR="00480A33">
          <w:rPr>
            <w:lang w:eastAsia="zh-CN"/>
          </w:rPr>
          <w:t xml:space="preserve"> </w:t>
        </w:r>
        <w:r w:rsidR="00480A33">
          <w:t xml:space="preserve">2 </w:t>
        </w:r>
        <w:r w:rsidR="00480A33">
          <w:rPr>
            <w:rFonts w:hint="eastAsia"/>
            <w:lang w:eastAsia="zh-CN"/>
          </w:rPr>
          <w:t xml:space="preserve"> </w:t>
        </w:r>
        <w:r w:rsidR="00480A33">
          <w:rPr>
            <w:rFonts w:hint="eastAsia"/>
            <w:lang w:eastAsia="zh-CN"/>
          </w:rPr>
          <w:t>底层器件位置图</w:t>
        </w:r>
        <w:r w:rsidR="00480A33">
          <w:tab/>
        </w:r>
        <w:r w:rsidR="00480A33">
          <w:fldChar w:fldCharType="begin"/>
        </w:r>
        <w:r w:rsidR="00480A33">
          <w:instrText xml:space="preserve"> PAGEREF _Toc24438 \h </w:instrText>
        </w:r>
        <w:r w:rsidR="00480A33">
          <w:fldChar w:fldCharType="separate"/>
        </w:r>
        <w:r w:rsidR="00233829">
          <w:rPr>
            <w:noProof/>
          </w:rPr>
          <w:t>5</w:t>
        </w:r>
        <w:r w:rsidR="00480A33">
          <w:fldChar w:fldCharType="end"/>
        </w:r>
      </w:hyperlink>
    </w:p>
    <w:p w14:paraId="42B9CD50" w14:textId="6CB90331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24932" w:history="1">
        <w:r w:rsidR="00480A33">
          <w:rPr>
            <w:lang w:eastAsia="zh-CN"/>
          </w:rPr>
          <w:t>图</w:t>
        </w:r>
        <w:r w:rsidR="00480A33">
          <w:rPr>
            <w:lang w:eastAsia="zh-CN"/>
          </w:rPr>
          <w:t xml:space="preserve"> </w:t>
        </w:r>
        <w:r w:rsidR="00480A33">
          <w:t xml:space="preserve">3 </w:t>
        </w:r>
        <w:r w:rsidR="00480A33">
          <w:rPr>
            <w:rFonts w:hint="eastAsia"/>
            <w:lang w:eastAsia="zh-CN"/>
          </w:rPr>
          <w:t xml:space="preserve"> HPM5300RDC</w:t>
        </w:r>
        <w:r w:rsidR="00480A33">
          <w:rPr>
            <w:rFonts w:hint="eastAsia"/>
            <w:lang w:eastAsia="zh-CN"/>
          </w:rPr>
          <w:t>硬件设计框图</w:t>
        </w:r>
        <w:r w:rsidR="00480A33">
          <w:tab/>
        </w:r>
        <w:r w:rsidR="00480A33">
          <w:fldChar w:fldCharType="begin"/>
        </w:r>
        <w:r w:rsidR="00480A33">
          <w:instrText xml:space="preserve"> PAGEREF _Toc24932 \h </w:instrText>
        </w:r>
        <w:r w:rsidR="00480A33">
          <w:fldChar w:fldCharType="separate"/>
        </w:r>
        <w:r w:rsidR="00233829">
          <w:rPr>
            <w:noProof/>
          </w:rPr>
          <w:t>7</w:t>
        </w:r>
        <w:r w:rsidR="00480A33">
          <w:fldChar w:fldCharType="end"/>
        </w:r>
      </w:hyperlink>
    </w:p>
    <w:p w14:paraId="6D063C58" w14:textId="26C1F949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21242" w:history="1">
        <w:r w:rsidR="00480A33">
          <w:rPr>
            <w:lang w:eastAsia="zh-CN"/>
          </w:rPr>
          <w:t>图</w:t>
        </w:r>
        <w:r w:rsidR="00480A33">
          <w:rPr>
            <w:lang w:eastAsia="zh-CN"/>
          </w:rPr>
          <w:t xml:space="preserve"> </w:t>
        </w:r>
        <w:r w:rsidR="00480A33">
          <w:t xml:space="preserve">4 </w:t>
        </w:r>
        <w:r w:rsidR="00480A33">
          <w:rPr>
            <w:rFonts w:hint="eastAsia"/>
            <w:lang w:eastAsia="zh-CN"/>
          </w:rPr>
          <w:t xml:space="preserve"> </w:t>
        </w:r>
        <w:r w:rsidR="00480A33">
          <w:rPr>
            <w:rFonts w:hint="eastAsia"/>
            <w:lang w:eastAsia="zh-CN"/>
          </w:rPr>
          <w:t>设备管理器中查看端口号</w:t>
        </w:r>
        <w:bookmarkStart w:id="12" w:name="OLE_LINK40"/>
        <w:r w:rsidR="00480A33">
          <w:tab/>
        </w:r>
        <w:bookmarkEnd w:id="12"/>
        <w:r w:rsidR="00480A33">
          <w:fldChar w:fldCharType="begin"/>
        </w:r>
        <w:r w:rsidR="00480A33">
          <w:instrText xml:space="preserve"> PAGEREF _Toc21242 \h </w:instrText>
        </w:r>
        <w:r w:rsidR="00480A33">
          <w:fldChar w:fldCharType="separate"/>
        </w:r>
        <w:r w:rsidR="00233829">
          <w:rPr>
            <w:noProof/>
          </w:rPr>
          <w:t>8</w:t>
        </w:r>
        <w:r w:rsidR="00480A33">
          <w:fldChar w:fldCharType="end"/>
        </w:r>
      </w:hyperlink>
    </w:p>
    <w:p w14:paraId="2345E459" w14:textId="5F75DC4C" w:rsidR="00DE05CC" w:rsidRDefault="00A109B7" w:rsidP="00E24C19">
      <w:pPr>
        <w:pStyle w:val="a9"/>
        <w:tabs>
          <w:tab w:val="right" w:leader="dot" w:pos="10230"/>
        </w:tabs>
        <w:ind w:left="800" w:hanging="400"/>
        <w:jc w:val="left"/>
      </w:pPr>
      <w:hyperlink w:anchor="_Toc29669" w:history="1">
        <w:r w:rsidR="00480A33" w:rsidRPr="00E24C19">
          <w:rPr>
            <w:rStyle w:val="ae"/>
          </w:rPr>
          <w:t>图</w:t>
        </w:r>
        <w:r w:rsidR="00480A33" w:rsidRPr="00E24C19">
          <w:rPr>
            <w:rStyle w:val="ae"/>
          </w:rPr>
          <w:t xml:space="preserve"> 5 </w:t>
        </w:r>
        <w:r w:rsidR="00A0700E">
          <w:rPr>
            <w:rStyle w:val="ae"/>
          </w:rPr>
          <w:t xml:space="preserve"> </w:t>
        </w:r>
        <w:r w:rsidR="00E24C19" w:rsidRPr="00E24C19">
          <w:rPr>
            <w:rStyle w:val="ae"/>
            <w:rFonts w:hint="eastAsia"/>
          </w:rPr>
          <w:t>输入电流、功耗和激励频率的关系</w:t>
        </w:r>
        <w:bookmarkStart w:id="13" w:name="OLE_LINK42"/>
        <w:r w:rsidR="00E24C19">
          <w:tab/>
        </w:r>
        <w:bookmarkEnd w:id="13"/>
        <w:r w:rsidR="00E24C19" w:rsidRPr="00E24C19">
          <w:rPr>
            <w:rStyle w:val="ae"/>
          </w:rPr>
          <w:t xml:space="preserve"> </w:t>
        </w:r>
        <w:r w:rsidR="00480A33" w:rsidRPr="00E24C19">
          <w:rPr>
            <w:rStyle w:val="ae"/>
          </w:rPr>
          <w:fldChar w:fldCharType="begin"/>
        </w:r>
        <w:r w:rsidR="00480A33" w:rsidRPr="00E24C19">
          <w:rPr>
            <w:rStyle w:val="ae"/>
          </w:rPr>
          <w:instrText xml:space="preserve"> PAGEREF _Toc29669 \h </w:instrText>
        </w:r>
        <w:r w:rsidR="00480A33" w:rsidRPr="00E24C19">
          <w:rPr>
            <w:rStyle w:val="ae"/>
          </w:rPr>
        </w:r>
        <w:r w:rsidR="00480A33" w:rsidRPr="00E24C19">
          <w:rPr>
            <w:rStyle w:val="ae"/>
          </w:rPr>
          <w:fldChar w:fldCharType="separate"/>
        </w:r>
        <w:r w:rsidR="00233829">
          <w:rPr>
            <w:rStyle w:val="ae"/>
            <w:noProof/>
          </w:rPr>
          <w:t>11</w:t>
        </w:r>
        <w:r w:rsidR="00480A33" w:rsidRPr="00E24C19">
          <w:rPr>
            <w:rStyle w:val="ae"/>
          </w:rPr>
          <w:fldChar w:fldCharType="end"/>
        </w:r>
      </w:hyperlink>
    </w:p>
    <w:p w14:paraId="4B55DEDB" w14:textId="2ABB86BD" w:rsidR="00DE05CC" w:rsidRDefault="00A109B7" w:rsidP="00DC579F">
      <w:pPr>
        <w:pStyle w:val="a9"/>
        <w:tabs>
          <w:tab w:val="right" w:leader="dot" w:pos="10230"/>
        </w:tabs>
        <w:ind w:left="800" w:hanging="400"/>
        <w:jc w:val="left"/>
      </w:pPr>
      <w:hyperlink w:anchor="_Toc6197" w:history="1">
        <w:r w:rsidR="00480A33" w:rsidRPr="00DC579F">
          <w:rPr>
            <w:rStyle w:val="ae"/>
            <w:lang w:eastAsia="zh-CN"/>
          </w:rPr>
          <w:t>图</w:t>
        </w:r>
        <w:r w:rsidR="00480A33" w:rsidRPr="00DC579F">
          <w:rPr>
            <w:rStyle w:val="ae"/>
            <w:lang w:eastAsia="zh-CN"/>
          </w:rPr>
          <w:t xml:space="preserve"> </w:t>
        </w:r>
        <w:r w:rsidR="00480A33" w:rsidRPr="00DC579F">
          <w:rPr>
            <w:rStyle w:val="ae"/>
          </w:rPr>
          <w:t xml:space="preserve">6 </w:t>
        </w:r>
        <w:r w:rsidR="00A0700E">
          <w:rPr>
            <w:rStyle w:val="ae"/>
          </w:rPr>
          <w:t xml:space="preserve"> </w:t>
        </w:r>
        <w:r w:rsidR="00DC579F" w:rsidRPr="00DC579F">
          <w:rPr>
            <w:rStyle w:val="ae"/>
            <w:rFonts w:hint="eastAsia"/>
          </w:rPr>
          <w:t>变压比、</w:t>
        </w:r>
        <w:r w:rsidR="00DC579F" w:rsidRPr="00DC579F">
          <w:rPr>
            <w:rStyle w:val="ae"/>
          </w:rPr>
          <w:t>ψ</w:t>
        </w:r>
        <w:r w:rsidR="00DC579F" w:rsidRPr="00DC579F">
          <w:rPr>
            <w:rStyle w:val="ae"/>
            <w:rFonts w:hint="eastAsia"/>
          </w:rPr>
          <w:t>和激励频率间的关系</w:t>
        </w:r>
        <w:r w:rsidR="00DC579F" w:rsidRPr="00DC579F">
          <w:rPr>
            <w:rStyle w:val="ae"/>
          </w:rPr>
          <w:tab/>
        </w:r>
        <w:r w:rsidR="00480A33" w:rsidRPr="00DC579F">
          <w:rPr>
            <w:rStyle w:val="ae"/>
          </w:rPr>
          <w:fldChar w:fldCharType="begin"/>
        </w:r>
        <w:r w:rsidR="00480A33" w:rsidRPr="00DC579F">
          <w:rPr>
            <w:rStyle w:val="ae"/>
          </w:rPr>
          <w:instrText xml:space="preserve"> PAGEREF _Toc6197 \h </w:instrText>
        </w:r>
        <w:r w:rsidR="00480A33" w:rsidRPr="00DC579F">
          <w:rPr>
            <w:rStyle w:val="ae"/>
          </w:rPr>
        </w:r>
        <w:r w:rsidR="00480A33" w:rsidRPr="00DC579F">
          <w:rPr>
            <w:rStyle w:val="ae"/>
          </w:rPr>
          <w:fldChar w:fldCharType="separate"/>
        </w:r>
        <w:r w:rsidR="00233829">
          <w:rPr>
            <w:rStyle w:val="ae"/>
            <w:noProof/>
          </w:rPr>
          <w:t>12</w:t>
        </w:r>
        <w:r w:rsidR="00480A33" w:rsidRPr="00DC579F">
          <w:rPr>
            <w:rStyle w:val="ae"/>
          </w:rPr>
          <w:fldChar w:fldCharType="end"/>
        </w:r>
      </w:hyperlink>
    </w:p>
    <w:p w14:paraId="38535E10" w14:textId="0CEFC762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9291" w:history="1">
        <w:r w:rsidR="00480A33">
          <w:t>图</w:t>
        </w:r>
        <w:r w:rsidR="00480A33">
          <w:t xml:space="preserve"> 7 </w:t>
        </w:r>
        <w:r w:rsidR="00480A33">
          <w:rPr>
            <w:rFonts w:hint="eastAsia"/>
            <w:lang w:eastAsia="zh-CN"/>
          </w:rPr>
          <w:t xml:space="preserve">  PWM</w:t>
        </w:r>
        <w:r w:rsidR="00480A33">
          <w:rPr>
            <w:rFonts w:hint="eastAsia"/>
            <w:lang w:eastAsia="zh-CN"/>
          </w:rPr>
          <w:t>与调制波形</w:t>
        </w:r>
        <w:r w:rsidR="00480A33">
          <w:tab/>
        </w:r>
        <w:r w:rsidR="00480A33">
          <w:fldChar w:fldCharType="begin"/>
        </w:r>
        <w:r w:rsidR="00480A33">
          <w:instrText xml:space="preserve"> PAGEREF _Toc9291 \h </w:instrText>
        </w:r>
        <w:r w:rsidR="00480A33">
          <w:fldChar w:fldCharType="separate"/>
        </w:r>
        <w:r w:rsidR="00233829">
          <w:rPr>
            <w:noProof/>
          </w:rPr>
          <w:t>13</w:t>
        </w:r>
        <w:r w:rsidR="00480A33">
          <w:fldChar w:fldCharType="end"/>
        </w:r>
      </w:hyperlink>
    </w:p>
    <w:p w14:paraId="714C51DE" w14:textId="2F63DE97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11467" w:history="1">
        <w:r w:rsidR="00480A33">
          <w:t>图</w:t>
        </w:r>
        <w:r w:rsidR="00480A33">
          <w:t xml:space="preserve"> 8 </w:t>
        </w:r>
        <w:r w:rsidR="00480A33">
          <w:rPr>
            <w:rFonts w:eastAsia="Arial" w:hint="eastAsia"/>
            <w:lang w:eastAsia="zh-CN"/>
          </w:rPr>
          <w:t xml:space="preserve"> PWM信号的低通滤波响应</w:t>
        </w:r>
        <w:r w:rsidR="00480A33">
          <w:tab/>
        </w:r>
        <w:r w:rsidR="00480A33">
          <w:fldChar w:fldCharType="begin"/>
        </w:r>
        <w:r w:rsidR="00480A33">
          <w:instrText xml:space="preserve"> PAGEREF _Toc11467 \h </w:instrText>
        </w:r>
        <w:r w:rsidR="00480A33">
          <w:fldChar w:fldCharType="separate"/>
        </w:r>
        <w:r w:rsidR="00233829">
          <w:rPr>
            <w:noProof/>
          </w:rPr>
          <w:t>14</w:t>
        </w:r>
        <w:r w:rsidR="00480A33">
          <w:fldChar w:fldCharType="end"/>
        </w:r>
      </w:hyperlink>
    </w:p>
    <w:p w14:paraId="17EDAB7C" w14:textId="4A6E0141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898" w:history="1">
        <w:r w:rsidR="00480A33">
          <w:t>图</w:t>
        </w:r>
        <w:r w:rsidR="00480A33">
          <w:t xml:space="preserve"> 9 </w:t>
        </w:r>
        <w:r w:rsidR="00480A33">
          <w:rPr>
            <w:rFonts w:hint="eastAsia"/>
            <w:lang w:eastAsia="zh-CN"/>
          </w:rPr>
          <w:t xml:space="preserve"> </w:t>
        </w:r>
        <w:r w:rsidR="00480A33">
          <w:rPr>
            <w:rFonts w:eastAsia="Arial" w:hint="eastAsia"/>
            <w:lang w:eastAsia="zh-CN"/>
          </w:rPr>
          <w:t>多反馈滤波器电路图</w:t>
        </w:r>
        <w:r w:rsidR="00480A33">
          <w:tab/>
        </w:r>
        <w:r w:rsidR="00480A33">
          <w:fldChar w:fldCharType="begin"/>
        </w:r>
        <w:r w:rsidR="00480A33">
          <w:instrText xml:space="preserve"> PAGEREF _Toc898 \h </w:instrText>
        </w:r>
        <w:r w:rsidR="00480A33">
          <w:fldChar w:fldCharType="separate"/>
        </w:r>
        <w:r w:rsidR="00233829">
          <w:rPr>
            <w:noProof/>
          </w:rPr>
          <w:t>14</w:t>
        </w:r>
        <w:r w:rsidR="00480A33">
          <w:fldChar w:fldCharType="end"/>
        </w:r>
      </w:hyperlink>
    </w:p>
    <w:p w14:paraId="13D87503" w14:textId="32CD5855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36" w:history="1">
        <w:r w:rsidR="00480A33">
          <w:t>图</w:t>
        </w:r>
        <w:r w:rsidR="00480A33">
          <w:t xml:space="preserve"> 10 </w:t>
        </w:r>
        <w:r w:rsidR="00480A33">
          <w:rPr>
            <w:rFonts w:eastAsia="Arial" w:hint="eastAsia"/>
            <w:lang w:eastAsia="zh-CN"/>
          </w:rPr>
          <w:t xml:space="preserve">  </w:t>
        </w:r>
        <w:r w:rsidR="00480A33">
          <w:rPr>
            <w:rFonts w:ascii="宋体" w:hAnsi="宋体" w:cs="宋体" w:hint="eastAsia"/>
            <w:lang w:eastAsia="zh-CN"/>
          </w:rPr>
          <w:t>A</w:t>
        </w:r>
        <w:r w:rsidR="00480A33">
          <w:rPr>
            <w:rFonts w:ascii="宋体" w:hAnsi="宋体" w:cs="宋体" w:hint="eastAsia"/>
            <w:vertAlign w:val="subscript"/>
            <w:lang w:eastAsia="zh-CN"/>
          </w:rPr>
          <w:t>DC</w:t>
        </w:r>
        <m:oMath>
          <m:r>
            <m:rPr>
              <m:sty m:val="p"/>
            </m:rPr>
            <w:rPr>
              <w:rFonts w:ascii="Cambria Math" w:hAnsi="Cambria Math" w:cs="宋体"/>
            </w:rPr>
            <m:t>=</m:t>
          </m:r>
        </m:oMath>
        <w:r w:rsidR="00480A33">
          <w:rPr>
            <w:rFonts w:hAnsi="Cambria Math" w:cs="宋体" w:hint="eastAsia"/>
            <w:lang w:eastAsia="zh-CN"/>
          </w:rPr>
          <w:t xml:space="preserve">-1  </w:t>
        </w:r>
        <w:r w:rsidR="00480A33">
          <w:rPr>
            <w:rFonts w:ascii="宋体" w:hAnsi="宋体" w:cs="宋体" w:hint="eastAsia"/>
            <w:lang w:eastAsia="zh-CN"/>
          </w:rPr>
          <w:t>EXC_P、EXC_N两端</w:t>
        </w:r>
        <w:r w:rsidR="00480A33">
          <w:rPr>
            <w:rFonts w:eastAsia="Arial" w:hint="eastAsia"/>
            <w:lang w:eastAsia="zh-CN"/>
          </w:rPr>
          <w:t>信号波形</w:t>
        </w:r>
        <w:r w:rsidR="00480A33">
          <w:tab/>
        </w:r>
        <w:r w:rsidR="00480A33">
          <w:fldChar w:fldCharType="begin"/>
        </w:r>
        <w:r w:rsidR="00480A33">
          <w:instrText xml:space="preserve"> PAGEREF _Toc36 \h </w:instrText>
        </w:r>
        <w:r w:rsidR="00480A33">
          <w:fldChar w:fldCharType="separate"/>
        </w:r>
        <w:r w:rsidR="00233829">
          <w:rPr>
            <w:noProof/>
          </w:rPr>
          <w:t>15</w:t>
        </w:r>
        <w:r w:rsidR="00480A33">
          <w:fldChar w:fldCharType="end"/>
        </w:r>
      </w:hyperlink>
    </w:p>
    <w:p w14:paraId="720DBA12" w14:textId="619720CB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3146" w:history="1">
        <w:r w:rsidR="00480A33">
          <w:t>图</w:t>
        </w:r>
        <w:r w:rsidR="00480A33">
          <w:t xml:space="preserve"> 11 </w:t>
        </w:r>
        <w:r w:rsidR="00480A33">
          <w:rPr>
            <w:rFonts w:eastAsia="Arial" w:hint="eastAsia"/>
            <w:lang w:eastAsia="zh-CN"/>
          </w:rPr>
          <w:t xml:space="preserve">  </w:t>
        </w:r>
        <w:r w:rsidR="00480A33">
          <w:rPr>
            <w:rFonts w:ascii="宋体" w:hAnsi="宋体" w:cs="宋体" w:hint="eastAsia"/>
            <w:lang w:eastAsia="zh-CN"/>
          </w:rPr>
          <w:t>A</w:t>
        </w:r>
        <w:r w:rsidR="00480A33">
          <w:rPr>
            <w:rFonts w:ascii="宋体" w:hAnsi="宋体" w:cs="宋体" w:hint="eastAsia"/>
            <w:vertAlign w:val="subscript"/>
            <w:lang w:eastAsia="zh-CN"/>
          </w:rPr>
          <w:t>DC</w:t>
        </w:r>
        <m:oMath>
          <m:r>
            <m:rPr>
              <m:sty m:val="p"/>
            </m:rPr>
            <w:rPr>
              <w:rFonts w:ascii="Cambria Math" w:hAnsi="Cambria Math" w:cs="宋体"/>
              <w:lang w:eastAsia="zh-CN"/>
            </w:rPr>
            <m:t>=</m:t>
          </m:r>
        </m:oMath>
        <w:r w:rsidR="00480A33">
          <w:rPr>
            <w:rFonts w:hAnsi="Cambria Math" w:cs="宋体" w:hint="eastAsia"/>
            <w:lang w:eastAsia="zh-CN"/>
          </w:rPr>
          <w:t xml:space="preserve">-1.95 </w:t>
        </w:r>
        <w:r w:rsidR="00480A33">
          <w:rPr>
            <w:rFonts w:ascii="宋体" w:hAnsi="宋体" w:cs="宋体" w:hint="eastAsia"/>
            <w:lang w:eastAsia="zh-CN"/>
          </w:rPr>
          <w:t>EXC_P、EXC_N两端</w:t>
        </w:r>
        <w:r w:rsidR="00480A33">
          <w:rPr>
            <w:rFonts w:eastAsia="Arial" w:hint="eastAsia"/>
            <w:lang w:eastAsia="zh-CN"/>
          </w:rPr>
          <w:t>信号波形</w:t>
        </w:r>
        <w:r w:rsidR="00480A33">
          <w:tab/>
        </w:r>
        <w:r w:rsidR="00480A33">
          <w:fldChar w:fldCharType="begin"/>
        </w:r>
        <w:r w:rsidR="00480A33">
          <w:instrText xml:space="preserve"> PAGEREF _Toc3146 \h </w:instrText>
        </w:r>
        <w:r w:rsidR="00480A33">
          <w:fldChar w:fldCharType="separate"/>
        </w:r>
        <w:r w:rsidR="00233829">
          <w:rPr>
            <w:noProof/>
          </w:rPr>
          <w:t>15</w:t>
        </w:r>
        <w:r w:rsidR="00480A33">
          <w:fldChar w:fldCharType="end"/>
        </w:r>
      </w:hyperlink>
      <w:bookmarkStart w:id="14" w:name="OLE_LINK43"/>
    </w:p>
    <w:bookmarkEnd w:id="14"/>
    <w:p w14:paraId="13A83768" w14:textId="7CE5092C" w:rsidR="00DE05CC" w:rsidRDefault="00A109B7">
      <w:pPr>
        <w:pStyle w:val="a9"/>
        <w:tabs>
          <w:tab w:val="right" w:leader="dot" w:pos="10230"/>
        </w:tabs>
        <w:ind w:left="800" w:hanging="400"/>
      </w:pPr>
      <w:r>
        <w:fldChar w:fldCharType="begin"/>
      </w:r>
      <w:r>
        <w:instrText xml:space="preserve"> HYPERLINK \l "_Toc29725" </w:instrText>
      </w:r>
      <w:r>
        <w:fldChar w:fldCharType="separate"/>
      </w:r>
      <w:r w:rsidR="00480A33">
        <w:t>图</w:t>
      </w:r>
      <w:r w:rsidR="00480A33">
        <w:t xml:space="preserve"> 12 </w:t>
      </w:r>
      <w:r w:rsidR="00480A33">
        <w:rPr>
          <w:rFonts w:hint="eastAsia"/>
          <w:lang w:eastAsia="zh-CN"/>
        </w:rPr>
        <w:t xml:space="preserve"> </w:t>
      </w:r>
      <w:r w:rsidR="00480A33">
        <w:rPr>
          <w:rFonts w:eastAsia="Arial" w:hint="eastAsia"/>
          <w:lang w:eastAsia="zh-CN"/>
        </w:rPr>
        <w:t xml:space="preserve"> 激励放大器电路图</w:t>
      </w:r>
      <w:r w:rsidR="00480A33">
        <w:tab/>
      </w:r>
      <w:r w:rsidR="00480A33">
        <w:fldChar w:fldCharType="begin"/>
      </w:r>
      <w:r w:rsidR="00480A33">
        <w:instrText xml:space="preserve"> PAGEREF _Toc29725 \h </w:instrText>
      </w:r>
      <w:r w:rsidR="00480A33">
        <w:fldChar w:fldCharType="separate"/>
      </w:r>
      <w:r w:rsidR="00233829">
        <w:rPr>
          <w:noProof/>
        </w:rPr>
        <w:t>16</w:t>
      </w:r>
      <w:r w:rsidR="00480A33">
        <w:fldChar w:fldCharType="end"/>
      </w:r>
      <w:r>
        <w:fldChar w:fldCharType="end"/>
      </w:r>
    </w:p>
    <w:p w14:paraId="376255CB" w14:textId="371BD91E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18826" w:history="1">
        <w:r w:rsidR="00480A33">
          <w:t>图</w:t>
        </w:r>
        <w:r w:rsidR="00480A33">
          <w:t xml:space="preserve"> 13 </w:t>
        </w:r>
        <w:r w:rsidR="00480A33">
          <w:rPr>
            <w:rFonts w:eastAsia="Arial" w:hint="eastAsia"/>
            <w:lang w:eastAsia="zh-CN"/>
          </w:rPr>
          <w:t xml:space="preserve">  </w:t>
        </w:r>
        <w:r w:rsidR="00480A33">
          <w:rPr>
            <w:rFonts w:ascii="宋体" w:hAnsi="宋体" w:cs="宋体" w:hint="eastAsia"/>
            <w:lang w:eastAsia="zh-CN"/>
          </w:rPr>
          <w:t>A</w:t>
        </w:r>
        <w:r w:rsidR="00480A33">
          <w:rPr>
            <w:rFonts w:ascii="宋体" w:hAnsi="宋体" w:cs="宋体" w:hint="eastAsia"/>
            <w:vertAlign w:val="subscript"/>
            <w:lang w:eastAsia="zh-CN"/>
          </w:rPr>
          <w:t>DC</w:t>
        </w:r>
        <m:oMath>
          <m:r>
            <m:rPr>
              <m:sty m:val="p"/>
            </m:rPr>
            <w:rPr>
              <w:rFonts w:ascii="Cambria Math" w:hAnsi="Cambria Math" w:cs="宋体"/>
              <w:lang w:eastAsia="zh-CN"/>
            </w:rPr>
            <m:t>=</m:t>
          </m:r>
        </m:oMath>
        <w:r w:rsidR="00480A33">
          <w:rPr>
            <w:rFonts w:hAnsi="Cambria Math" w:cs="宋体" w:hint="eastAsia"/>
            <w:lang w:eastAsia="zh-CN"/>
          </w:rPr>
          <w:t xml:space="preserve">-4.7  </w:t>
        </w:r>
        <w:r w:rsidR="00480A33">
          <w:rPr>
            <w:rFonts w:ascii="宋体" w:hAnsi="宋体" w:cs="宋体" w:hint="eastAsia"/>
            <w:lang w:eastAsia="zh-CN"/>
          </w:rPr>
          <w:t>EXC+、EXC-两端</w:t>
        </w:r>
        <w:r w:rsidR="00480A33">
          <w:rPr>
            <w:rFonts w:eastAsia="Arial" w:hint="eastAsia"/>
            <w:lang w:eastAsia="zh-CN"/>
          </w:rPr>
          <w:t>信号波形</w:t>
        </w:r>
        <w:r w:rsidR="00480A33">
          <w:tab/>
        </w:r>
        <w:r w:rsidR="00480A33">
          <w:fldChar w:fldCharType="begin"/>
        </w:r>
        <w:r w:rsidR="00480A33">
          <w:instrText xml:space="preserve"> PAGEREF _Toc18826 \h </w:instrText>
        </w:r>
        <w:r w:rsidR="00480A33">
          <w:fldChar w:fldCharType="separate"/>
        </w:r>
        <w:r w:rsidR="00233829">
          <w:rPr>
            <w:noProof/>
          </w:rPr>
          <w:t>17</w:t>
        </w:r>
        <w:r w:rsidR="00480A33">
          <w:fldChar w:fldCharType="end"/>
        </w:r>
      </w:hyperlink>
    </w:p>
    <w:p w14:paraId="52820B63" w14:textId="3E1A0306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22013" w:history="1">
        <w:r w:rsidR="00480A33">
          <w:t>图</w:t>
        </w:r>
        <w:r w:rsidR="00480A33">
          <w:t xml:space="preserve"> 14 </w:t>
        </w:r>
        <w:r w:rsidR="00480A33">
          <w:rPr>
            <w:rFonts w:eastAsia="Arial" w:hint="eastAsia"/>
            <w:lang w:eastAsia="zh-CN"/>
          </w:rPr>
          <w:t xml:space="preserve">  </w:t>
        </w:r>
        <w:r w:rsidR="00480A33">
          <w:rPr>
            <w:rFonts w:hint="eastAsia"/>
            <w:lang w:eastAsia="zh-CN"/>
          </w:rPr>
          <w:t>激励放大器输出反馈电路</w:t>
        </w:r>
        <w:r w:rsidR="00480A33">
          <w:tab/>
        </w:r>
        <w:r w:rsidR="00480A33">
          <w:fldChar w:fldCharType="begin"/>
        </w:r>
        <w:r w:rsidR="00480A33">
          <w:instrText xml:space="preserve"> PAGEREF _Toc22013 \h </w:instrText>
        </w:r>
        <w:r w:rsidR="00480A33">
          <w:fldChar w:fldCharType="separate"/>
        </w:r>
        <w:r w:rsidR="00233829">
          <w:rPr>
            <w:noProof/>
          </w:rPr>
          <w:t>17</w:t>
        </w:r>
        <w:r w:rsidR="00480A33">
          <w:fldChar w:fldCharType="end"/>
        </w:r>
      </w:hyperlink>
    </w:p>
    <w:p w14:paraId="61FBA91C" w14:textId="2B8BFF5F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14055" w:history="1">
        <w:r w:rsidR="00480A33">
          <w:t>图</w:t>
        </w:r>
        <w:r w:rsidR="00480A33">
          <w:t xml:space="preserve"> 15 </w:t>
        </w:r>
        <w:r w:rsidR="00480A33">
          <w:rPr>
            <w:rFonts w:eastAsia="Arial" w:hint="eastAsia"/>
            <w:lang w:eastAsia="zh-CN"/>
          </w:rPr>
          <w:t xml:space="preserve">  </w:t>
        </w:r>
        <w:r w:rsidR="00480A33">
          <w:rPr>
            <w:rFonts w:hint="eastAsia"/>
            <w:lang w:eastAsia="zh-CN"/>
          </w:rPr>
          <w:t>正弦绕组信号反馈电路</w:t>
        </w:r>
        <w:r w:rsidR="00480A33">
          <w:tab/>
        </w:r>
        <w:r w:rsidR="00480A33">
          <w:fldChar w:fldCharType="begin"/>
        </w:r>
        <w:r w:rsidR="00480A33">
          <w:instrText xml:space="preserve"> PAGEREF _Toc14055 \h </w:instrText>
        </w:r>
        <w:r w:rsidR="00480A33">
          <w:fldChar w:fldCharType="separate"/>
        </w:r>
        <w:r w:rsidR="00233829">
          <w:rPr>
            <w:noProof/>
          </w:rPr>
          <w:t>18</w:t>
        </w:r>
        <w:r w:rsidR="00480A33">
          <w:fldChar w:fldCharType="end"/>
        </w:r>
      </w:hyperlink>
    </w:p>
    <w:p w14:paraId="0E937057" w14:textId="44809918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25514" w:history="1">
        <w:r w:rsidR="00480A33">
          <w:t>图</w:t>
        </w:r>
        <w:r w:rsidR="00480A33">
          <w:t xml:space="preserve"> 16 </w:t>
        </w:r>
        <w:r w:rsidR="00480A33">
          <w:rPr>
            <w:rFonts w:eastAsia="Arial" w:hint="eastAsia"/>
            <w:lang w:eastAsia="zh-CN"/>
          </w:rPr>
          <w:t xml:space="preserve"> </w:t>
        </w:r>
        <w:r w:rsidR="00480A33">
          <w:rPr>
            <w:rFonts w:hint="eastAsia"/>
            <w:lang w:eastAsia="zh-CN"/>
          </w:rPr>
          <w:t xml:space="preserve"> </w:t>
        </w:r>
        <w:r w:rsidR="00480A33">
          <w:rPr>
            <w:rFonts w:hAnsi="Cambria Math" w:cs="宋体" w:hint="eastAsia"/>
            <w:lang w:eastAsia="zh-CN"/>
          </w:rPr>
          <w:t>SIN+</w:t>
        </w:r>
        <w:r w:rsidR="00480A33">
          <w:rPr>
            <w:rFonts w:hAnsi="Cambria Math" w:cs="宋体" w:hint="eastAsia"/>
            <w:lang w:eastAsia="zh-CN"/>
          </w:rPr>
          <w:t>、</w:t>
        </w:r>
        <w:r w:rsidR="00480A33">
          <w:rPr>
            <w:rFonts w:hAnsi="Cambria Math" w:cs="宋体" w:hint="eastAsia"/>
            <w:lang w:eastAsia="zh-CN"/>
          </w:rPr>
          <w:t>SIN-</w:t>
        </w:r>
        <w:r w:rsidR="00480A33">
          <w:rPr>
            <w:rFonts w:hAnsi="Cambria Math" w:cs="宋体" w:hint="eastAsia"/>
            <w:lang w:eastAsia="zh-CN"/>
          </w:rPr>
          <w:t>两端</w:t>
        </w:r>
        <w:r w:rsidR="00480A33">
          <w:rPr>
            <w:rFonts w:eastAsia="Arial" w:hint="eastAsia"/>
            <w:lang w:eastAsia="zh-CN"/>
          </w:rPr>
          <w:t>信号波形</w:t>
        </w:r>
        <w:r w:rsidR="00480A33">
          <w:tab/>
        </w:r>
        <w:r w:rsidR="00480A33">
          <w:fldChar w:fldCharType="begin"/>
        </w:r>
        <w:r w:rsidR="00480A33">
          <w:instrText xml:space="preserve"> PAGEREF _Toc25514 \h </w:instrText>
        </w:r>
        <w:r w:rsidR="00480A33">
          <w:fldChar w:fldCharType="separate"/>
        </w:r>
        <w:r w:rsidR="00233829">
          <w:rPr>
            <w:noProof/>
          </w:rPr>
          <w:t>19</w:t>
        </w:r>
        <w:r w:rsidR="00480A33">
          <w:fldChar w:fldCharType="end"/>
        </w:r>
      </w:hyperlink>
    </w:p>
    <w:p w14:paraId="494972ED" w14:textId="4228884B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3990" w:history="1">
        <w:r w:rsidR="00480A33">
          <w:t>图</w:t>
        </w:r>
        <w:r w:rsidR="00480A33">
          <w:t xml:space="preserve"> 17 </w:t>
        </w:r>
        <w:r w:rsidR="00480A33">
          <w:rPr>
            <w:rFonts w:eastAsia="Arial" w:hint="eastAsia"/>
            <w:lang w:eastAsia="zh-CN"/>
          </w:rPr>
          <w:t xml:space="preserve">  </w:t>
        </w:r>
        <m:oMath>
          <m:sSub>
            <m:sSubPr>
              <m:ctrlPr>
                <w:rPr>
                  <w:rFonts w:ascii="Cambria Math" w:hAnsi="Cambria Math" w:cs="宋体" w:hint="eastAsia"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宋体"/>
                  <w:lang w:eastAsia="zh-CN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 w:cs="宋体"/>
                  <w:lang w:eastAsia="zh-CN"/>
                </w:rPr>
                <m:t>DC</m:t>
              </m:r>
            </m:sub>
          </m:sSub>
        </m:oMath>
        <w:r w:rsidR="00480A33">
          <w:rPr>
            <w:rFonts w:hAnsi="Cambria Math" w:cs="宋体" w:hint="eastAsia"/>
            <w:lang w:eastAsia="zh-CN"/>
          </w:rPr>
          <w:t>=</w:t>
        </w:r>
        <w:r w:rsidR="00480A33">
          <w:rPr>
            <w:rFonts w:ascii="宋体" w:hAnsi="宋体" w:cs="宋体" w:hint="eastAsia"/>
            <w:lang w:eastAsia="zh-CN"/>
          </w:rPr>
          <w:t xml:space="preserve">0.5 </w:t>
        </w:r>
        <w:r w:rsidR="00480A33">
          <w:rPr>
            <w:rFonts w:hAnsi="Cambria Math" w:cs="宋体" w:hint="eastAsia"/>
            <w:lang w:eastAsia="zh-CN"/>
          </w:rPr>
          <w:t>OSIN</w:t>
        </w:r>
        <w:r w:rsidR="00480A33">
          <w:rPr>
            <w:rFonts w:eastAsia="Arial" w:hint="eastAsia"/>
            <w:lang w:eastAsia="zh-CN"/>
          </w:rPr>
          <w:t>信号波形</w:t>
        </w:r>
        <w:r w:rsidR="00480A33">
          <w:tab/>
        </w:r>
        <w:r w:rsidR="00480A33">
          <w:fldChar w:fldCharType="begin"/>
        </w:r>
        <w:r w:rsidR="00480A33">
          <w:instrText xml:space="preserve"> PAGEREF _Toc3990 \h </w:instrText>
        </w:r>
        <w:r w:rsidR="00480A33">
          <w:fldChar w:fldCharType="separate"/>
        </w:r>
        <w:r w:rsidR="00233829">
          <w:rPr>
            <w:noProof/>
          </w:rPr>
          <w:t>20</w:t>
        </w:r>
        <w:r w:rsidR="00480A33">
          <w:fldChar w:fldCharType="end"/>
        </w:r>
      </w:hyperlink>
    </w:p>
    <w:p w14:paraId="21CAC637" w14:textId="5CC5BD0B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12573" w:history="1">
        <w:r w:rsidR="00480A33">
          <w:t>图</w:t>
        </w:r>
        <w:r w:rsidR="00480A33">
          <w:t xml:space="preserve"> 18 </w:t>
        </w:r>
        <w:r w:rsidR="00480A33">
          <w:rPr>
            <w:rFonts w:hint="eastAsia"/>
            <w:lang w:eastAsia="zh-CN"/>
          </w:rPr>
          <w:t xml:space="preserve"> start_gui </w:t>
        </w:r>
        <w:r w:rsidR="00480A33">
          <w:rPr>
            <w:rFonts w:hint="eastAsia"/>
            <w:lang w:eastAsia="zh-CN"/>
          </w:rPr>
          <w:t>工具</w:t>
        </w:r>
        <w:r w:rsidR="00480A33">
          <w:tab/>
        </w:r>
        <w:r w:rsidR="00480A33">
          <w:fldChar w:fldCharType="begin"/>
        </w:r>
        <w:r w:rsidR="00480A33">
          <w:instrText xml:space="preserve"> PAGEREF _Toc12573 \h </w:instrText>
        </w:r>
        <w:r w:rsidR="00480A33">
          <w:fldChar w:fldCharType="separate"/>
        </w:r>
        <w:r w:rsidR="00233829">
          <w:rPr>
            <w:noProof/>
          </w:rPr>
          <w:t>21</w:t>
        </w:r>
        <w:r w:rsidR="00480A33">
          <w:fldChar w:fldCharType="end"/>
        </w:r>
      </w:hyperlink>
    </w:p>
    <w:p w14:paraId="7B22F6D5" w14:textId="6CF8ACB4" w:rsidR="00DE05CC" w:rsidRDefault="00A109B7">
      <w:pPr>
        <w:pStyle w:val="a9"/>
        <w:tabs>
          <w:tab w:val="right" w:leader="dot" w:pos="10230"/>
        </w:tabs>
        <w:ind w:left="800" w:hanging="400"/>
      </w:pPr>
      <w:hyperlink w:anchor="_Toc32622" w:history="1">
        <w:r w:rsidR="00480A33">
          <w:t>图</w:t>
        </w:r>
        <w:r w:rsidR="00480A33">
          <w:t xml:space="preserve"> 19 </w:t>
        </w:r>
        <w:r w:rsidR="00480A33">
          <w:rPr>
            <w:rFonts w:hint="eastAsia"/>
            <w:lang w:eastAsia="zh-CN"/>
          </w:rPr>
          <w:t xml:space="preserve"> GUI project generator</w:t>
        </w:r>
        <w:r w:rsidR="00480A33">
          <w:rPr>
            <w:rFonts w:hint="eastAsia"/>
            <w:lang w:eastAsia="zh-CN"/>
          </w:rPr>
          <w:t>工具操作界面</w:t>
        </w:r>
        <w:r w:rsidR="00480A33">
          <w:tab/>
        </w:r>
        <w:r w:rsidR="00480A33">
          <w:fldChar w:fldCharType="begin"/>
        </w:r>
        <w:r w:rsidR="00480A33">
          <w:instrText xml:space="preserve"> PAGEREF _Toc32622 \h </w:instrText>
        </w:r>
        <w:r w:rsidR="00480A33">
          <w:fldChar w:fldCharType="separate"/>
        </w:r>
        <w:r w:rsidR="00233829">
          <w:rPr>
            <w:noProof/>
          </w:rPr>
          <w:t>22</w:t>
        </w:r>
        <w:r w:rsidR="00480A33">
          <w:fldChar w:fldCharType="end"/>
        </w:r>
      </w:hyperlink>
    </w:p>
    <w:p w14:paraId="076434D4" w14:textId="77777777" w:rsidR="00DE05CC" w:rsidRDefault="00480A33">
      <w:pPr>
        <w:pStyle w:val="a9"/>
        <w:tabs>
          <w:tab w:val="right" w:leader="dot" w:pos="10230"/>
        </w:tabs>
        <w:ind w:left="800" w:hanging="400"/>
        <w:rPr>
          <w:rFonts w:ascii="思源黑体 Normal" w:eastAsia="思源黑体 Normal" w:hAnsi="思源黑体 Normal"/>
        </w:rPr>
        <w:sectPr w:rsidR="00DE05CC">
          <w:headerReference w:type="default" r:id="rId15"/>
          <w:footerReference w:type="default" r:id="rId16"/>
          <w:pgSz w:w="11910" w:h="16840"/>
          <w:pgMar w:top="1298" w:right="820" w:bottom="1400" w:left="860" w:header="563" w:footer="1213" w:gutter="0"/>
          <w:cols w:space="720"/>
          <w:docGrid w:linePitch="299"/>
        </w:sectPr>
      </w:pPr>
      <w:r>
        <w:rPr>
          <w:rFonts w:ascii="思源黑体 Normal" w:eastAsia="思源黑体 Normal" w:hAnsi="思源黑体 Normal"/>
        </w:rPr>
        <w:fldChar w:fldCharType="end"/>
      </w:r>
    </w:p>
    <w:p w14:paraId="2A4B6EC7" w14:textId="77777777" w:rsidR="00DE05CC" w:rsidRDefault="00480A33">
      <w:pPr>
        <w:pStyle w:val="1"/>
        <w:numPr>
          <w:ilvl w:val="0"/>
          <w:numId w:val="6"/>
        </w:numPr>
        <w:spacing w:after="360"/>
        <w:rPr>
          <w:lang w:eastAsia="zh-CN"/>
        </w:rPr>
      </w:pPr>
      <w:bookmarkStart w:id="15" w:name="_Toc8034"/>
      <w:bookmarkStart w:id="16" w:name="_Toc3959"/>
      <w:bookmarkStart w:id="17" w:name="OLE_LINK8"/>
      <w:r>
        <w:rPr>
          <w:rFonts w:hint="eastAsia"/>
          <w:lang w:eastAsia="zh-CN"/>
        </w:rPr>
        <w:lastRenderedPageBreak/>
        <w:t xml:space="preserve">HPM5300RDC </w:t>
      </w:r>
      <w:r>
        <w:rPr>
          <w:rFonts w:hint="eastAsia"/>
          <w:lang w:eastAsia="zh-CN"/>
        </w:rPr>
        <w:t>简介</w:t>
      </w:r>
      <w:bookmarkEnd w:id="15"/>
      <w:bookmarkEnd w:id="16"/>
    </w:p>
    <w:bookmarkEnd w:id="17"/>
    <w:p w14:paraId="2AE57FE4" w14:textId="1D372C0B" w:rsidR="00DE05CC" w:rsidRDefault="00480A33" w:rsidP="0043462C">
      <w:pPr>
        <w:rPr>
          <w:lang w:eastAsia="zh-CN"/>
        </w:rPr>
      </w:pPr>
      <w:r>
        <w:rPr>
          <w:rFonts w:hint="eastAsia"/>
          <w:lang w:eastAsia="zh-CN"/>
        </w:rPr>
        <w:t>HPM5300RDC</w:t>
      </w:r>
      <w:r>
        <w:rPr>
          <w:lang w:eastAsia="zh-CN"/>
        </w:rPr>
        <w:t>板的器件位置如</w:t>
      </w: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、图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所示</w:t>
      </w:r>
      <w:r>
        <w:rPr>
          <w:lang w:eastAsia="zh-CN"/>
        </w:rPr>
        <w:t>。</w:t>
      </w:r>
      <w:r>
        <w:rPr>
          <w:rFonts w:hint="eastAsia"/>
          <w:lang w:eastAsia="zh-CN"/>
        </w:rPr>
        <w:t>表</w:t>
      </w:r>
      <w:r>
        <w:rPr>
          <w:rFonts w:hint="eastAsia"/>
          <w:lang w:eastAsia="zh-CN"/>
        </w:rPr>
        <w:t>1</w:t>
      </w:r>
      <w:r>
        <w:rPr>
          <w:lang w:eastAsia="zh-CN"/>
        </w:rPr>
        <w:t>给出</w:t>
      </w:r>
      <w:bookmarkStart w:id="18" w:name="OLE_LINK13"/>
      <w:r>
        <w:rPr>
          <w:lang w:eastAsia="zh-CN"/>
        </w:rPr>
        <w:t>了器件位置</w:t>
      </w:r>
      <w:bookmarkEnd w:id="18"/>
      <w:r>
        <w:rPr>
          <w:lang w:eastAsia="zh-CN"/>
        </w:rPr>
        <w:t>对应器件的名称。</w:t>
      </w:r>
    </w:p>
    <w:p w14:paraId="41681F20" w14:textId="77777777" w:rsidR="00DE05CC" w:rsidRDefault="00DE05CC">
      <w:pPr>
        <w:snapToGrid w:val="0"/>
        <w:rPr>
          <w:rFonts w:ascii="宋体" w:hAnsi="宋体" w:cs="宋体"/>
          <w:lang w:eastAsia="zh-CN"/>
        </w:rPr>
      </w:pPr>
    </w:p>
    <w:p w14:paraId="527EEB89" w14:textId="77777777" w:rsidR="00DE05CC" w:rsidRDefault="00480A33">
      <w:pPr>
        <w:snapToGrid w:val="0"/>
        <w:ind w:firstLineChars="0" w:firstLine="0"/>
        <w:jc w:val="center"/>
      </w:pPr>
      <w:r>
        <w:rPr>
          <w:rFonts w:hint="eastAsia"/>
          <w:lang w:eastAsia="zh-CN"/>
        </w:rPr>
        <w:t xml:space="preserve">       </w:t>
      </w:r>
      <w:r>
        <w:object w:dxaOrig="7188" w:dyaOrig="4044" w14:anchorId="150DD648">
          <v:shape id="_x0000_i1025" type="#_x0000_t75" style="width:359.4pt;height:202.55pt" o:ole="">
            <v:imagedata r:id="rId17" o:title=""/>
            <o:lock v:ext="edit" aspectratio="f"/>
          </v:shape>
          <o:OLEObject Type="Embed" ProgID="Visio.Drawing.15" ShapeID="_x0000_i1025" DrawAspect="Content" ObjectID="_1809868951" r:id="rId18"/>
        </w:object>
      </w:r>
    </w:p>
    <w:p w14:paraId="6A1EC999" w14:textId="4D44B7F3" w:rsidR="00DE05CC" w:rsidRDefault="00480A33">
      <w:pPr>
        <w:pStyle w:val="a3"/>
        <w:ind w:firstLineChars="100" w:firstLine="200"/>
        <w:jc w:val="center"/>
        <w:rPr>
          <w:lang w:eastAsia="zh-CN"/>
        </w:rPr>
      </w:pPr>
      <w:bookmarkStart w:id="19" w:name="OLE_LINK6"/>
      <w:bookmarkStart w:id="20" w:name="OLE_LINK1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233829">
        <w:rPr>
          <w:noProof/>
        </w:rPr>
        <w:t>1</w:t>
      </w:r>
      <w:r>
        <w:fldChar w:fldCharType="end"/>
      </w:r>
      <w:bookmarkStart w:id="21" w:name="_Toc26013"/>
      <w:bookmarkEnd w:id="19"/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顶层器件位置图</w:t>
      </w:r>
      <w:bookmarkEnd w:id="20"/>
      <w:bookmarkEnd w:id="21"/>
    </w:p>
    <w:p w14:paraId="3A28E2D3" w14:textId="77777777" w:rsidR="00DE05CC" w:rsidRDefault="00DE05CC">
      <w:pPr>
        <w:snapToGrid w:val="0"/>
        <w:jc w:val="center"/>
        <w:rPr>
          <w:lang w:eastAsia="zh-CN"/>
        </w:rPr>
      </w:pPr>
    </w:p>
    <w:p w14:paraId="4D92963D" w14:textId="77777777" w:rsidR="00DE05CC" w:rsidRDefault="00480A33">
      <w:pPr>
        <w:snapToGrid w:val="0"/>
        <w:jc w:val="center"/>
        <w:rPr>
          <w:lang w:eastAsia="zh-CN"/>
        </w:rPr>
      </w:pPr>
      <w:r>
        <w:rPr>
          <w:rFonts w:hint="eastAsia"/>
          <w:lang w:eastAsia="zh-CN"/>
        </w:rPr>
        <w:object w:dxaOrig="7188" w:dyaOrig="4008" w14:anchorId="4EE23BEE">
          <v:shape id="_x0000_i1026" type="#_x0000_t75" style="width:359.4pt;height:200.2pt" o:ole="">
            <v:imagedata r:id="rId19" o:title=""/>
            <o:lock v:ext="edit" aspectratio="f"/>
          </v:shape>
          <o:OLEObject Type="Embed" ProgID="Visio.Drawing.15" ShapeID="_x0000_i1026" DrawAspect="Content" ObjectID="_1809868952" r:id="rId20"/>
        </w:object>
      </w:r>
    </w:p>
    <w:p w14:paraId="0B9A76FC" w14:textId="31E47A29" w:rsidR="00DE05CC" w:rsidRDefault="00480A33">
      <w:pPr>
        <w:pStyle w:val="a3"/>
        <w:ind w:firstLineChars="100" w:firstLine="200"/>
        <w:jc w:val="center"/>
        <w:rPr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2</w:t>
      </w:r>
      <w:r>
        <w:fldChar w:fldCharType="end"/>
      </w:r>
      <w:bookmarkStart w:id="22" w:name="_Toc24438"/>
      <w:r>
        <w:rPr>
          <w:rFonts w:hint="eastAsia"/>
          <w:lang w:eastAsia="zh-CN"/>
        </w:rPr>
        <w:t xml:space="preserve"> </w:t>
      </w:r>
      <w:r w:rsidR="00D555C7">
        <w:rPr>
          <w:lang w:eastAsia="zh-CN"/>
        </w:rPr>
        <w:t xml:space="preserve"> </w:t>
      </w:r>
      <w:r>
        <w:rPr>
          <w:rFonts w:hint="eastAsia"/>
          <w:lang w:eastAsia="zh-CN"/>
        </w:rPr>
        <w:t>底层器件位置图</w:t>
      </w:r>
      <w:bookmarkEnd w:id="22"/>
    </w:p>
    <w:p w14:paraId="3FD34656" w14:textId="77777777" w:rsidR="00DE05CC" w:rsidRDefault="00DE05CC">
      <w:pPr>
        <w:snapToGrid w:val="0"/>
        <w:jc w:val="center"/>
        <w:rPr>
          <w:lang w:eastAsia="zh-CN"/>
        </w:rPr>
      </w:pPr>
    </w:p>
    <w:p w14:paraId="273E3234" w14:textId="77777777" w:rsidR="00DE05CC" w:rsidRDefault="00DE05CC">
      <w:pPr>
        <w:snapToGrid w:val="0"/>
        <w:jc w:val="both"/>
        <w:rPr>
          <w:lang w:eastAsia="zh-CN"/>
        </w:rPr>
      </w:pPr>
    </w:p>
    <w:p w14:paraId="1818AA04" w14:textId="77777777" w:rsidR="00DE05CC" w:rsidRDefault="00DE05CC">
      <w:pPr>
        <w:snapToGrid w:val="0"/>
        <w:jc w:val="center"/>
        <w:rPr>
          <w:lang w:eastAsia="zh-CN"/>
        </w:rPr>
      </w:pPr>
    </w:p>
    <w:p w14:paraId="053F2CFB" w14:textId="77777777" w:rsidR="00DE05CC" w:rsidRDefault="00DE05CC">
      <w:pPr>
        <w:snapToGrid w:val="0"/>
        <w:ind w:firstLineChars="0" w:firstLine="0"/>
        <w:jc w:val="both"/>
        <w:rPr>
          <w:lang w:eastAsia="zh-CN"/>
        </w:rPr>
      </w:pPr>
    </w:p>
    <w:p w14:paraId="63AD3E45" w14:textId="77777777" w:rsidR="00DE05CC" w:rsidRDefault="00DE05CC">
      <w:pPr>
        <w:snapToGrid w:val="0"/>
        <w:ind w:firstLineChars="0" w:firstLine="0"/>
        <w:jc w:val="both"/>
        <w:rPr>
          <w:lang w:eastAsia="zh-CN"/>
        </w:rPr>
      </w:pPr>
    </w:p>
    <w:p w14:paraId="083AD9E7" w14:textId="77777777" w:rsidR="00DE05CC" w:rsidRDefault="00DE05CC">
      <w:pPr>
        <w:snapToGrid w:val="0"/>
        <w:ind w:firstLineChars="0" w:firstLine="0"/>
        <w:jc w:val="both"/>
        <w:rPr>
          <w:lang w:eastAsia="zh-CN"/>
        </w:rPr>
      </w:pPr>
    </w:p>
    <w:p w14:paraId="54C6178F" w14:textId="77777777" w:rsidR="00DE05CC" w:rsidRDefault="00DE05CC">
      <w:pPr>
        <w:snapToGrid w:val="0"/>
        <w:ind w:firstLineChars="0" w:firstLine="0"/>
        <w:jc w:val="both"/>
        <w:rPr>
          <w:lang w:eastAsia="zh-CN"/>
        </w:rPr>
      </w:pPr>
    </w:p>
    <w:p w14:paraId="4E829BF8" w14:textId="77777777" w:rsidR="00DE05CC" w:rsidRDefault="00480A33">
      <w:pPr>
        <w:pStyle w:val="a3"/>
        <w:ind w:right="93" w:firstLineChars="0" w:firstLine="0"/>
        <w:jc w:val="center"/>
        <w:rPr>
          <w:lang w:eastAsia="zh-CN"/>
        </w:rPr>
      </w:pPr>
      <w:bookmarkStart w:id="23" w:name="_Toc17347"/>
      <w:r>
        <w:rPr>
          <w:rFonts w:ascii="思源黑体 Normal" w:eastAsia="思源黑体 Normal" w:hAnsi="思源黑体 Normal"/>
          <w:spacing w:val="8"/>
          <w:lang w:eastAsia="zh-CN"/>
        </w:rPr>
        <w:lastRenderedPageBreak/>
        <w:t xml:space="preserve"> </w:t>
      </w:r>
      <w:r>
        <w:rPr>
          <w:rFonts w:ascii="思源黑体 Normal" w:eastAsia="思源黑体 Normal" w:hAnsi="思源黑体 Normal" w:hint="eastAsia"/>
          <w:spacing w:val="8"/>
          <w:lang w:eastAsia="zh-CN"/>
        </w:rPr>
        <w:t xml:space="preserve"> </w:t>
      </w:r>
    </w:p>
    <w:p w14:paraId="03A65CD4" w14:textId="33A1C9F2" w:rsidR="00DE05CC" w:rsidRDefault="00480A33">
      <w:pPr>
        <w:jc w:val="center"/>
        <w:rPr>
          <w:rFonts w:ascii="黑体" w:eastAsia="黑体" w:hAnsi="黑体" w:cs="黑体"/>
          <w:lang w:eastAsia="zh-CN"/>
        </w:rPr>
      </w:pPr>
      <w:bookmarkStart w:id="24" w:name="OLE_LINK30"/>
      <w:r>
        <w:rPr>
          <w:rFonts w:ascii="黑体" w:eastAsia="黑体" w:hAnsi="黑体" w:cs="黑体" w:hint="eastAsia"/>
          <w:lang w:eastAsia="zh-CN"/>
        </w:rPr>
        <w:t xml:space="preserve">表 </w:t>
      </w:r>
      <w:r>
        <w:rPr>
          <w:rFonts w:ascii="黑体" w:eastAsia="黑体" w:hAnsi="黑体" w:cs="黑体" w:hint="eastAsia"/>
        </w:rPr>
        <w:fldChar w:fldCharType="begin"/>
      </w:r>
      <w:r>
        <w:rPr>
          <w:rFonts w:ascii="黑体" w:eastAsia="黑体" w:hAnsi="黑体" w:cs="黑体" w:hint="eastAsia"/>
          <w:lang w:eastAsia="zh-CN"/>
        </w:rPr>
        <w:instrText xml:space="preserve"> SEQ 表 \* ARABIC </w:instrText>
      </w:r>
      <w:r>
        <w:rPr>
          <w:rFonts w:ascii="黑体" w:eastAsia="黑体" w:hAnsi="黑体" w:cs="黑体" w:hint="eastAsia"/>
        </w:rPr>
        <w:fldChar w:fldCharType="separate"/>
      </w:r>
      <w:r w:rsidR="00233829">
        <w:rPr>
          <w:rFonts w:ascii="黑体" w:eastAsia="黑体" w:hAnsi="黑体" w:cs="黑体"/>
          <w:noProof/>
          <w:lang w:eastAsia="zh-CN"/>
        </w:rPr>
        <w:t>1</w:t>
      </w:r>
      <w:r>
        <w:rPr>
          <w:rFonts w:ascii="黑体" w:eastAsia="黑体" w:hAnsi="黑体" w:cs="黑体" w:hint="eastAsia"/>
        </w:rPr>
        <w:fldChar w:fldCharType="end"/>
      </w:r>
      <w:bookmarkStart w:id="25" w:name="_Toc24216"/>
      <w:bookmarkStart w:id="26" w:name="_Toc531"/>
      <w:bookmarkStart w:id="27" w:name="_Toc14489"/>
      <w:bookmarkEnd w:id="24"/>
      <w:r>
        <w:rPr>
          <w:rFonts w:ascii="黑体" w:eastAsia="黑体" w:hAnsi="黑体" w:cs="黑体" w:hint="eastAsia"/>
          <w:lang w:eastAsia="zh-CN"/>
        </w:rPr>
        <w:t xml:space="preserve">  主要器件位号对应器件功能名称</w:t>
      </w:r>
      <w:bookmarkEnd w:id="23"/>
      <w:bookmarkEnd w:id="25"/>
      <w:bookmarkEnd w:id="26"/>
      <w:bookmarkEnd w:id="27"/>
    </w:p>
    <w:tbl>
      <w:tblPr>
        <w:tblW w:w="0" w:type="auto"/>
        <w:tblInd w:w="6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7"/>
        <w:gridCol w:w="3451"/>
        <w:gridCol w:w="1196"/>
        <w:gridCol w:w="3077"/>
      </w:tblGrid>
      <w:tr w:rsidR="00DE05CC" w14:paraId="456ABFEB" w14:textId="77777777">
        <w:trPr>
          <w:trHeight w:val="303"/>
        </w:trPr>
        <w:tc>
          <w:tcPr>
            <w:tcW w:w="84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3DB6D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proofErr w:type="spellStart"/>
            <w:r>
              <w:rPr>
                <w:rFonts w:ascii="思源黑体 Normal" w:eastAsia="思源黑体 Normal" w:hAnsi="思源黑体 Normal"/>
                <w:spacing w:val="-2"/>
              </w:rPr>
              <w:t>序号</w:t>
            </w:r>
            <w:proofErr w:type="spellEnd"/>
          </w:p>
        </w:tc>
        <w:tc>
          <w:tcPr>
            <w:tcW w:w="34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5B717" w14:textId="77777777" w:rsidR="00DE05CC" w:rsidRDefault="00480A33" w:rsidP="00D555C7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</w:rPr>
            </w:pPr>
            <w:proofErr w:type="spellStart"/>
            <w:r>
              <w:rPr>
                <w:rFonts w:ascii="思源黑体 Normal" w:eastAsia="思源黑体 Normal" w:hAnsi="思源黑体 Normal"/>
                <w:spacing w:val="-2"/>
              </w:rPr>
              <w:t>名称</w:t>
            </w:r>
            <w:proofErr w:type="spellEnd"/>
          </w:p>
        </w:tc>
        <w:tc>
          <w:tcPr>
            <w:tcW w:w="11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DED09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proofErr w:type="spellStart"/>
            <w:r>
              <w:rPr>
                <w:rFonts w:ascii="思源黑体 Normal" w:eastAsia="思源黑体 Normal" w:hAnsi="思源黑体 Normal"/>
                <w:spacing w:val="-2"/>
              </w:rPr>
              <w:t>序号</w:t>
            </w:r>
            <w:proofErr w:type="spellEnd"/>
          </w:p>
        </w:tc>
        <w:tc>
          <w:tcPr>
            <w:tcW w:w="307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B3987" w14:textId="77777777" w:rsidR="00DE05CC" w:rsidRDefault="00480A33" w:rsidP="00D555C7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</w:rPr>
            </w:pPr>
            <w:proofErr w:type="spellStart"/>
            <w:r>
              <w:rPr>
                <w:rFonts w:ascii="思源黑体 Normal" w:eastAsia="思源黑体 Normal" w:hAnsi="思源黑体 Normal"/>
                <w:spacing w:val="-2"/>
              </w:rPr>
              <w:t>名称</w:t>
            </w:r>
            <w:proofErr w:type="spellEnd"/>
          </w:p>
        </w:tc>
      </w:tr>
      <w:tr w:rsidR="00DE05CC" w14:paraId="09F8F08D" w14:textId="77777777">
        <w:trPr>
          <w:trHeight w:val="285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165FA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1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1E5DC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旋变信号接口</w:t>
            </w:r>
          </w:p>
        </w:tc>
        <w:tc>
          <w:tcPr>
            <w:tcW w:w="1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C120B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2</w:t>
            </w:r>
          </w:p>
        </w:tc>
        <w:tc>
          <w:tcPr>
            <w:tcW w:w="3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D2A35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20V电源芯片</w:t>
            </w:r>
          </w:p>
        </w:tc>
      </w:tr>
      <w:tr w:rsidR="00DE05CC" w14:paraId="3CA920DF" w14:textId="77777777">
        <w:trPr>
          <w:trHeight w:val="304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0F4AA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3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6F460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数码管</w:t>
            </w:r>
          </w:p>
        </w:tc>
        <w:tc>
          <w:tcPr>
            <w:tcW w:w="1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9DFD1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4</w:t>
            </w:r>
          </w:p>
        </w:tc>
        <w:tc>
          <w:tcPr>
            <w:tcW w:w="3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C1FB5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bookmarkStart w:id="28" w:name="OLE_LINK7"/>
            <w:r>
              <w:rPr>
                <w:rFonts w:ascii="思源黑体 Normal" w:eastAsia="思源黑体 Normal" w:hAnsi="思源黑体 Normal"/>
                <w:spacing w:val="-2"/>
                <w:lang w:eastAsia="zh-CN"/>
              </w:rPr>
              <w:t>HPM5361ICB1</w:t>
            </w:r>
            <w:bookmarkEnd w:id="28"/>
          </w:p>
        </w:tc>
      </w:tr>
      <w:tr w:rsidR="00DE05CC" w14:paraId="720BFA56" w14:textId="77777777">
        <w:trPr>
          <w:trHeight w:val="312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ED4BE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5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44CAC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bookmarkStart w:id="29" w:name="OLE_LINK4"/>
            <w:r>
              <w:rPr>
                <w:rFonts w:ascii="思源黑体 Normal" w:eastAsia="思源黑体 Normal" w:hAnsi="思源黑体 Normal"/>
                <w:spacing w:val="-2"/>
                <w:lang w:eastAsia="zh-CN"/>
              </w:rPr>
              <w:t>RS422</w:t>
            </w:r>
            <w:bookmarkEnd w:id="29"/>
            <w:r>
              <w:rPr>
                <w:rFonts w:ascii="思源黑体 Normal" w:eastAsia="思源黑体 Normal" w:hAnsi="思源黑体 Normal"/>
                <w:spacing w:val="-2"/>
                <w:lang w:eastAsia="zh-CN"/>
              </w:rPr>
              <w:t>、RS485、电源、QEO接口</w:t>
            </w:r>
          </w:p>
        </w:tc>
        <w:tc>
          <w:tcPr>
            <w:tcW w:w="1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E3F8D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6</w:t>
            </w:r>
          </w:p>
        </w:tc>
        <w:tc>
          <w:tcPr>
            <w:tcW w:w="3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8A843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JTAG DEBUG接口</w:t>
            </w:r>
          </w:p>
        </w:tc>
      </w:tr>
      <w:tr w:rsidR="00DE05CC" w14:paraId="5FE7191C" w14:textId="77777777">
        <w:trPr>
          <w:trHeight w:val="304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FB9F1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bookmarkStart w:id="30" w:name="OLE_LINK3" w:colFirst="1" w:colLast="1"/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7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D2067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/>
                <w:spacing w:val="-2"/>
                <w:lang w:eastAsia="zh-CN"/>
              </w:rPr>
              <w:t>RESET按键</w:t>
            </w:r>
          </w:p>
        </w:tc>
        <w:tc>
          <w:tcPr>
            <w:tcW w:w="1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0DEB2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8</w:t>
            </w:r>
          </w:p>
        </w:tc>
        <w:tc>
          <w:tcPr>
            <w:tcW w:w="3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C0CE2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BOOT按键</w:t>
            </w:r>
          </w:p>
        </w:tc>
      </w:tr>
      <w:bookmarkEnd w:id="30"/>
      <w:tr w:rsidR="00DE05CC" w14:paraId="1B4C6FAA" w14:textId="77777777">
        <w:trPr>
          <w:trHeight w:val="304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B2D4D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9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5AC8E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 xml:space="preserve">USB </w:t>
            </w:r>
            <w:r>
              <w:rPr>
                <w:rFonts w:ascii="思源黑体 Normal" w:eastAsia="思源黑体 Normal" w:hAnsi="思源黑体 Normal"/>
                <w:spacing w:val="-2"/>
                <w:lang w:eastAsia="zh-CN"/>
              </w:rPr>
              <w:t>Type-C DEBUG 接口</w:t>
            </w:r>
          </w:p>
        </w:tc>
        <w:tc>
          <w:tcPr>
            <w:tcW w:w="1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9854C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1</w:t>
            </w:r>
            <w:r>
              <w:rPr>
                <w:rFonts w:ascii="思源黑体 Normal" w:eastAsia="思源黑体 Normal" w:hAnsi="思源黑体 Normal"/>
                <w:spacing w:val="-2"/>
                <w:lang w:eastAsia="zh-CN"/>
              </w:rPr>
              <w:t>0</w:t>
            </w:r>
          </w:p>
        </w:tc>
        <w:tc>
          <w:tcPr>
            <w:tcW w:w="3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B99EA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bookmarkStart w:id="31" w:name="OLE_LINK5"/>
            <w:r>
              <w:rPr>
                <w:rFonts w:ascii="思源黑体 Normal" w:eastAsia="思源黑体 Normal" w:hAnsi="思源黑体 Normal"/>
                <w:spacing w:val="-2"/>
                <w:lang w:eastAsia="zh-CN"/>
              </w:rPr>
              <w:t>RS422</w:t>
            </w: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芯片</w:t>
            </w:r>
            <w:bookmarkEnd w:id="31"/>
          </w:p>
        </w:tc>
      </w:tr>
      <w:tr w:rsidR="00DE05CC" w14:paraId="3947391C" w14:textId="77777777">
        <w:trPr>
          <w:trHeight w:val="304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49570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/>
                <w:spacing w:val="-2"/>
              </w:rPr>
              <w:t>11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5CADE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/>
                <w:spacing w:val="-2"/>
                <w:lang w:eastAsia="zh-CN"/>
              </w:rPr>
              <w:t>RS4</w:t>
            </w: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85</w:t>
            </w:r>
            <w:r>
              <w:rPr>
                <w:rFonts w:ascii="思源黑体 Normal" w:eastAsia="思源黑体 Normal" w:hAnsi="思源黑体 Normal"/>
                <w:spacing w:val="-2"/>
                <w:lang w:eastAsia="zh-CN"/>
              </w:rPr>
              <w:t>芯片</w:t>
            </w:r>
          </w:p>
        </w:tc>
        <w:tc>
          <w:tcPr>
            <w:tcW w:w="1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4970A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/>
                <w:spacing w:val="-2"/>
              </w:rPr>
              <w:t>12</w:t>
            </w:r>
          </w:p>
        </w:tc>
        <w:tc>
          <w:tcPr>
            <w:tcW w:w="3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34627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3.3V电源芯片</w:t>
            </w:r>
          </w:p>
        </w:tc>
      </w:tr>
      <w:tr w:rsidR="00DE05CC" w14:paraId="20E39C84" w14:textId="77777777">
        <w:trPr>
          <w:trHeight w:val="304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6B312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/>
                <w:spacing w:val="-2"/>
              </w:rPr>
              <w:t>13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0B9D2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bookmarkStart w:id="32" w:name="OLE_LINK2"/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运算放大器</w:t>
            </w:r>
            <w:bookmarkEnd w:id="32"/>
          </w:p>
        </w:tc>
        <w:tc>
          <w:tcPr>
            <w:tcW w:w="1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55F91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/>
                <w:spacing w:val="-2"/>
              </w:rPr>
              <w:t>14</w:t>
            </w:r>
          </w:p>
        </w:tc>
        <w:tc>
          <w:tcPr>
            <w:tcW w:w="3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12F1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rPr>
                <w:rFonts w:ascii="思源黑体 Normal" w:eastAsia="思源黑体 Normal" w:hAnsi="思源黑体 Normal"/>
                <w:spacing w:val="-2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spacing w:val="-2"/>
                <w:lang w:eastAsia="zh-CN"/>
              </w:rPr>
              <w:t>运算放大器</w:t>
            </w:r>
          </w:p>
        </w:tc>
      </w:tr>
    </w:tbl>
    <w:p w14:paraId="56F83C2F" w14:textId="77777777" w:rsidR="00DE05CC" w:rsidRDefault="00DE05CC">
      <w:pPr>
        <w:pStyle w:val="1"/>
        <w:numPr>
          <w:ilvl w:val="0"/>
          <w:numId w:val="0"/>
        </w:numPr>
        <w:spacing w:after="360"/>
        <w:jc w:val="both"/>
        <w:rPr>
          <w:lang w:eastAsia="zh-CN"/>
        </w:rPr>
      </w:pPr>
    </w:p>
    <w:p w14:paraId="0C29B4D0" w14:textId="77777777" w:rsidR="00DE05CC" w:rsidRDefault="00DE05CC">
      <w:pPr>
        <w:rPr>
          <w:lang w:eastAsia="zh-CN"/>
        </w:rPr>
      </w:pPr>
    </w:p>
    <w:p w14:paraId="370A4BF5" w14:textId="77777777" w:rsidR="00DE05CC" w:rsidRDefault="00DE05CC">
      <w:pPr>
        <w:rPr>
          <w:lang w:eastAsia="zh-CN"/>
        </w:rPr>
      </w:pPr>
    </w:p>
    <w:p w14:paraId="2110B8EB" w14:textId="77777777" w:rsidR="00DE05CC" w:rsidRDefault="00DE05CC">
      <w:pPr>
        <w:rPr>
          <w:lang w:eastAsia="zh-CN"/>
        </w:rPr>
      </w:pPr>
    </w:p>
    <w:p w14:paraId="1992CAB8" w14:textId="77777777" w:rsidR="00DE05CC" w:rsidRDefault="00DE05CC">
      <w:pPr>
        <w:rPr>
          <w:lang w:eastAsia="zh-CN"/>
        </w:rPr>
      </w:pPr>
    </w:p>
    <w:p w14:paraId="2F77A2ED" w14:textId="77777777" w:rsidR="00DE05CC" w:rsidRDefault="00DE05CC">
      <w:pPr>
        <w:rPr>
          <w:lang w:eastAsia="zh-CN"/>
        </w:rPr>
      </w:pPr>
    </w:p>
    <w:p w14:paraId="1BB22CC6" w14:textId="77777777" w:rsidR="00DE05CC" w:rsidRDefault="00DE05CC">
      <w:pPr>
        <w:rPr>
          <w:lang w:eastAsia="zh-CN"/>
        </w:rPr>
      </w:pPr>
    </w:p>
    <w:p w14:paraId="1D6C7722" w14:textId="77777777" w:rsidR="00DE05CC" w:rsidRDefault="00DE05CC">
      <w:pPr>
        <w:rPr>
          <w:lang w:eastAsia="zh-CN"/>
        </w:rPr>
      </w:pPr>
    </w:p>
    <w:p w14:paraId="6523069A" w14:textId="77777777" w:rsidR="00DE05CC" w:rsidRDefault="00DE05CC">
      <w:pPr>
        <w:rPr>
          <w:lang w:eastAsia="zh-CN"/>
        </w:rPr>
      </w:pPr>
    </w:p>
    <w:p w14:paraId="0BC12514" w14:textId="77777777" w:rsidR="00DE05CC" w:rsidRDefault="00DE05CC">
      <w:pPr>
        <w:rPr>
          <w:lang w:eastAsia="zh-CN"/>
        </w:rPr>
      </w:pPr>
    </w:p>
    <w:p w14:paraId="0BB82FA9" w14:textId="77777777" w:rsidR="00DE05CC" w:rsidRDefault="00DE05CC">
      <w:pPr>
        <w:rPr>
          <w:lang w:eastAsia="zh-CN"/>
        </w:rPr>
      </w:pPr>
    </w:p>
    <w:p w14:paraId="34090D22" w14:textId="77777777" w:rsidR="00DE05CC" w:rsidRDefault="00DE05CC">
      <w:pPr>
        <w:rPr>
          <w:lang w:eastAsia="zh-CN"/>
        </w:rPr>
      </w:pPr>
    </w:p>
    <w:p w14:paraId="5A49A7AB" w14:textId="77777777" w:rsidR="00DE05CC" w:rsidRDefault="00DE05CC">
      <w:pPr>
        <w:rPr>
          <w:lang w:eastAsia="zh-CN"/>
        </w:rPr>
      </w:pPr>
    </w:p>
    <w:p w14:paraId="56B22E8D" w14:textId="77777777" w:rsidR="00DE05CC" w:rsidRDefault="00DE05CC">
      <w:pPr>
        <w:rPr>
          <w:lang w:eastAsia="zh-CN"/>
        </w:rPr>
      </w:pPr>
    </w:p>
    <w:p w14:paraId="0CB0B27D" w14:textId="77777777" w:rsidR="00DE05CC" w:rsidRDefault="00DE05CC">
      <w:pPr>
        <w:rPr>
          <w:lang w:eastAsia="zh-CN"/>
        </w:rPr>
      </w:pPr>
    </w:p>
    <w:p w14:paraId="71BC2206" w14:textId="77777777" w:rsidR="00DE05CC" w:rsidRDefault="00DE05CC">
      <w:pPr>
        <w:rPr>
          <w:lang w:eastAsia="zh-CN"/>
        </w:rPr>
      </w:pPr>
    </w:p>
    <w:p w14:paraId="59723E5C" w14:textId="77777777" w:rsidR="00DE05CC" w:rsidRDefault="00DE05CC">
      <w:pPr>
        <w:rPr>
          <w:lang w:eastAsia="zh-CN"/>
        </w:rPr>
      </w:pPr>
    </w:p>
    <w:p w14:paraId="0ECF24C5" w14:textId="77777777" w:rsidR="00DE05CC" w:rsidRDefault="00DE05CC">
      <w:pPr>
        <w:rPr>
          <w:lang w:eastAsia="zh-CN"/>
        </w:rPr>
      </w:pPr>
    </w:p>
    <w:p w14:paraId="3BC248C6" w14:textId="77777777" w:rsidR="00DE05CC" w:rsidRDefault="00DE05CC">
      <w:pPr>
        <w:rPr>
          <w:lang w:eastAsia="zh-CN"/>
        </w:rPr>
      </w:pPr>
    </w:p>
    <w:p w14:paraId="276E980B" w14:textId="77777777" w:rsidR="00DE05CC" w:rsidRDefault="00DE05CC">
      <w:pPr>
        <w:rPr>
          <w:lang w:eastAsia="zh-CN"/>
        </w:rPr>
      </w:pPr>
    </w:p>
    <w:p w14:paraId="58CB95BE" w14:textId="77777777" w:rsidR="00DE05CC" w:rsidRDefault="00DE05CC">
      <w:pPr>
        <w:ind w:firstLineChars="0" w:firstLine="0"/>
        <w:rPr>
          <w:lang w:eastAsia="zh-CN"/>
        </w:rPr>
      </w:pPr>
    </w:p>
    <w:p w14:paraId="153C7943" w14:textId="77777777" w:rsidR="00DE05CC" w:rsidRDefault="00DE05CC">
      <w:pPr>
        <w:ind w:firstLineChars="0" w:firstLine="0"/>
        <w:rPr>
          <w:lang w:eastAsia="zh-CN"/>
        </w:rPr>
      </w:pPr>
    </w:p>
    <w:p w14:paraId="4C04ADA5" w14:textId="77777777" w:rsidR="00DE05CC" w:rsidRDefault="00480A33">
      <w:pPr>
        <w:pStyle w:val="1"/>
        <w:numPr>
          <w:ilvl w:val="0"/>
          <w:numId w:val="6"/>
        </w:numPr>
        <w:spacing w:after="360"/>
        <w:rPr>
          <w:lang w:eastAsia="zh-CN"/>
        </w:rPr>
      </w:pPr>
      <w:bookmarkStart w:id="33" w:name="OLE_LINK14"/>
      <w:bookmarkStart w:id="34" w:name="_Toc11194"/>
      <w:bookmarkStart w:id="35" w:name="_Toc18335"/>
      <w:bookmarkStart w:id="36" w:name="OLE_LINK20"/>
      <w:r>
        <w:rPr>
          <w:rFonts w:hint="eastAsia"/>
          <w:lang w:eastAsia="zh-CN"/>
        </w:rPr>
        <w:lastRenderedPageBreak/>
        <w:t>硬件电路</w:t>
      </w:r>
      <w:bookmarkEnd w:id="33"/>
      <w:bookmarkEnd w:id="34"/>
      <w:bookmarkEnd w:id="35"/>
    </w:p>
    <w:p w14:paraId="6A867685" w14:textId="77777777" w:rsidR="00DE05CC" w:rsidRDefault="00480A33">
      <w:pPr>
        <w:pStyle w:val="a4"/>
        <w:spacing w:before="307" w:line="297" w:lineRule="auto"/>
        <w:ind w:left="220" w:right="114"/>
        <w:rPr>
          <w:rFonts w:ascii="思源黑体 Normal" w:eastAsia="思源黑体 Normal" w:hAnsi="思源黑体 Normal"/>
          <w:spacing w:val="-2"/>
          <w:lang w:eastAsia="zh-CN"/>
        </w:rPr>
      </w:pPr>
      <w:bookmarkStart w:id="37" w:name="OLE_LINK16"/>
      <w:bookmarkEnd w:id="36"/>
      <w:r>
        <w:rPr>
          <w:rFonts w:ascii="思源黑体 Normal" w:eastAsia="思源黑体 Normal" w:hAnsi="思源黑体 Normal" w:hint="eastAsia"/>
          <w:lang w:eastAsia="zh-CN"/>
        </w:rPr>
        <w:t>HPM5300RDC</w:t>
      </w:r>
      <w:bookmarkEnd w:id="37"/>
      <w:r>
        <w:rPr>
          <w:rFonts w:ascii="思源黑体 Normal" w:eastAsia="思源黑体 Normal" w:hAnsi="思源黑体 Normal"/>
          <w:lang w:eastAsia="zh-CN"/>
        </w:rPr>
        <w:t>电源</w:t>
      </w:r>
      <w:r>
        <w:rPr>
          <w:rFonts w:ascii="思源黑体 Normal" w:eastAsia="思源黑体 Normal" w:hAnsi="思源黑体 Normal" w:hint="eastAsia"/>
          <w:lang w:eastAsia="zh-CN"/>
        </w:rPr>
        <w:t>输入由外部供电提供，</w:t>
      </w:r>
      <w:bookmarkStart w:id="38" w:name="OLE_LINK17"/>
      <w:r>
        <w:rPr>
          <w:rFonts w:ascii="思源黑体 Normal" w:eastAsia="思源黑体 Normal" w:hAnsi="思源黑体 Normal"/>
          <w:lang w:eastAsia="zh-CN"/>
        </w:rPr>
        <w:t>供电</w:t>
      </w:r>
      <w:r>
        <w:rPr>
          <w:rFonts w:ascii="思源黑体 Normal" w:eastAsia="思源黑体 Normal" w:hAnsi="思源黑体 Normal" w:hint="eastAsia"/>
          <w:lang w:eastAsia="zh-CN"/>
        </w:rPr>
        <w:t>范围为21～36V</w:t>
      </w:r>
      <w:bookmarkEnd w:id="38"/>
      <w:r>
        <w:rPr>
          <w:rFonts w:ascii="思源黑体 Normal" w:eastAsia="思源黑体 Normal" w:hAnsi="思源黑体 Normal"/>
          <w:lang w:eastAsia="zh-CN"/>
        </w:rPr>
        <w:t>。I/O</w:t>
      </w:r>
      <w:r>
        <w:rPr>
          <w:rFonts w:ascii="思源黑体 Normal" w:eastAsia="思源黑体 Normal" w:hAnsi="思源黑体 Normal"/>
          <w:spacing w:val="-14"/>
          <w:lang w:eastAsia="zh-CN"/>
        </w:rPr>
        <w:t xml:space="preserve"> </w:t>
      </w:r>
      <w:r>
        <w:rPr>
          <w:rFonts w:ascii="思源黑体 Normal" w:eastAsia="思源黑体 Normal" w:hAnsi="思源黑体 Normal"/>
          <w:lang w:eastAsia="zh-CN"/>
        </w:rPr>
        <w:t>接口</w:t>
      </w:r>
      <w:r>
        <w:rPr>
          <w:rFonts w:ascii="思源黑体 Normal" w:eastAsia="思源黑体 Normal" w:hAnsi="思源黑体 Normal"/>
          <w:spacing w:val="-18"/>
          <w:lang w:eastAsia="zh-CN"/>
        </w:rPr>
        <w:t xml:space="preserve">是 </w:t>
      </w:r>
      <w:r>
        <w:rPr>
          <w:rFonts w:ascii="思源黑体 Normal" w:eastAsia="思源黑体 Normal" w:hAnsi="思源黑体 Normal"/>
          <w:lang w:eastAsia="zh-CN"/>
        </w:rPr>
        <w:t>3.3V</w:t>
      </w:r>
      <w:r>
        <w:rPr>
          <w:rFonts w:ascii="思源黑体 Normal" w:eastAsia="思源黑体 Normal" w:hAnsi="思源黑体 Normal"/>
          <w:spacing w:val="-9"/>
          <w:lang w:eastAsia="zh-CN"/>
        </w:rPr>
        <w:t xml:space="preserve"> </w:t>
      </w:r>
      <w:r>
        <w:rPr>
          <w:rFonts w:ascii="思源黑体 Normal" w:eastAsia="思源黑体 Normal" w:hAnsi="思源黑体 Normal"/>
          <w:lang w:eastAsia="zh-CN"/>
        </w:rPr>
        <w:t>电平，</w:t>
      </w:r>
      <w:r>
        <w:rPr>
          <w:rFonts w:ascii="思源黑体 Normal" w:eastAsia="思源黑体 Normal" w:hAnsi="思源黑体 Normal"/>
          <w:spacing w:val="-2"/>
          <w:lang w:eastAsia="zh-CN"/>
        </w:rPr>
        <w:t>如外接其他设备，需确保电平匹配</w:t>
      </w:r>
      <w:r>
        <w:rPr>
          <w:rFonts w:ascii="思源黑体 Normal" w:eastAsia="思源黑体 Normal" w:hAnsi="思源黑体 Normal" w:hint="eastAsia"/>
          <w:spacing w:val="-2"/>
          <w:lang w:eastAsia="zh-CN"/>
        </w:rPr>
        <w:t>，</w:t>
      </w:r>
      <w:r>
        <w:rPr>
          <w:rFonts w:ascii="思源黑体 Normal" w:eastAsia="思源黑体 Normal" w:hAnsi="思源黑体 Normal"/>
          <w:spacing w:val="-2"/>
          <w:lang w:eastAsia="zh-CN"/>
        </w:rPr>
        <w:t>如不匹配可能导致不能正常工作或损坏芯片。</w:t>
      </w:r>
    </w:p>
    <w:p w14:paraId="437DB584" w14:textId="77777777" w:rsidR="00DE05CC" w:rsidRDefault="00DE05CC">
      <w:pPr>
        <w:ind w:firstLineChars="0" w:firstLine="0"/>
        <w:rPr>
          <w:rFonts w:eastAsia="黑体"/>
          <w:b/>
          <w:bCs/>
          <w:vanish/>
          <w:szCs w:val="32"/>
        </w:rPr>
      </w:pPr>
      <w:bookmarkStart w:id="39" w:name="_Toc6264"/>
      <w:bookmarkStart w:id="40" w:name="_Toc30911"/>
    </w:p>
    <w:p w14:paraId="256255DE" w14:textId="5EA53512" w:rsidR="00DE05CC" w:rsidRDefault="00480A33" w:rsidP="006A06FA">
      <w:pPr>
        <w:pStyle w:val="2"/>
        <w:numPr>
          <w:ilvl w:val="1"/>
          <w:numId w:val="6"/>
        </w:numPr>
      </w:pPr>
      <w:bookmarkStart w:id="41" w:name="_Toc22746"/>
      <w:proofErr w:type="spellStart"/>
      <w:r>
        <w:rPr>
          <w:rFonts w:hint="eastAsia"/>
        </w:rPr>
        <w:t>电路模块</w:t>
      </w:r>
      <w:bookmarkStart w:id="42" w:name="OLE_LINK15"/>
      <w:r>
        <w:rPr>
          <w:rFonts w:hint="eastAsia"/>
        </w:rPr>
        <w:t>介绍</w:t>
      </w:r>
      <w:bookmarkEnd w:id="39"/>
      <w:bookmarkEnd w:id="40"/>
      <w:bookmarkEnd w:id="41"/>
      <w:bookmarkEnd w:id="42"/>
      <w:proofErr w:type="spellEnd"/>
    </w:p>
    <w:p w14:paraId="4884F3F3" w14:textId="77777777" w:rsidR="00DE05CC" w:rsidRDefault="00480A33">
      <w:pPr>
        <w:pStyle w:val="3"/>
        <w:numPr>
          <w:ilvl w:val="2"/>
          <w:numId w:val="6"/>
        </w:numPr>
        <w:rPr>
          <w:lang w:eastAsia="zh-CN"/>
        </w:rPr>
      </w:pPr>
      <w:r>
        <w:rPr>
          <w:rFonts w:hint="eastAsia"/>
          <w:lang w:eastAsia="zh-CN"/>
        </w:rPr>
        <w:t>系统架构</w:t>
      </w:r>
    </w:p>
    <w:p w14:paraId="2F8F8400" w14:textId="77777777" w:rsidR="00DE05CC" w:rsidRDefault="00480A33">
      <w:pPr>
        <w:pStyle w:val="a4"/>
        <w:spacing w:before="55"/>
        <w:ind w:firstLineChars="300" w:firstLine="600"/>
        <w:rPr>
          <w:rFonts w:ascii="思源黑体 Normal" w:eastAsia="思源黑体 Normal" w:hAnsi="思源黑体 Normal"/>
          <w:spacing w:val="-10"/>
          <w:lang w:eastAsia="zh-CN"/>
        </w:rPr>
      </w:pPr>
      <w:r>
        <w:rPr>
          <w:rFonts w:ascii="思源黑体 Normal" w:eastAsia="思源黑体 Normal" w:hAnsi="思源黑体 Normal" w:hint="eastAsia"/>
          <w:lang w:eastAsia="zh-CN"/>
        </w:rPr>
        <w:t>HPM5300RDC</w:t>
      </w:r>
      <w:r>
        <w:rPr>
          <w:rFonts w:ascii="思源黑体 Normal" w:eastAsia="思源黑体 Normal" w:hAnsi="思源黑体 Normal"/>
          <w:spacing w:val="-2"/>
          <w:lang w:eastAsia="zh-CN"/>
        </w:rPr>
        <w:t>系统架构如</w:t>
      </w:r>
      <w:r>
        <w:rPr>
          <w:rFonts w:ascii="思源黑体 Normal" w:eastAsia="思源黑体 Normal" w:hAnsi="思源黑体 Normal" w:hint="eastAsia"/>
          <w:spacing w:val="-2"/>
          <w:lang w:eastAsia="zh-CN"/>
        </w:rPr>
        <w:t>图3。</w:t>
      </w:r>
    </w:p>
    <w:p w14:paraId="2FC7BBDC" w14:textId="77777777" w:rsidR="00DE05CC" w:rsidRDefault="00480A33">
      <w:pPr>
        <w:rPr>
          <w:lang w:eastAsia="zh-CN"/>
        </w:rPr>
      </w:pPr>
      <w:r>
        <w:rPr>
          <w:rFonts w:hint="eastAsia"/>
          <w:lang w:eastAsia="zh-CN"/>
        </w:rPr>
        <w:object w:dxaOrig="8568" w:dyaOrig="4800" w14:anchorId="58220701">
          <v:shape id="_x0000_i1027" type="#_x0000_t75" style="width:428.5pt;height:240pt" o:ole="">
            <v:imagedata r:id="rId21" o:title=""/>
            <o:lock v:ext="edit" aspectratio="f"/>
          </v:shape>
          <o:OLEObject Type="Embed" ProgID="Visio.Drawing.15" ShapeID="_x0000_i1027" DrawAspect="Content" ObjectID="_1809868953" r:id="rId22"/>
        </w:object>
      </w:r>
    </w:p>
    <w:p w14:paraId="1C7EA1D1" w14:textId="77777777" w:rsidR="00DE05CC" w:rsidRDefault="00480A33">
      <w:pPr>
        <w:snapToGrid w:val="0"/>
        <w:ind w:firstLineChars="0" w:firstLine="0"/>
        <w:jc w:val="both"/>
        <w:rPr>
          <w:highlight w:val="yellow"/>
          <w:lang w:eastAsia="zh-CN"/>
        </w:rPr>
      </w:pPr>
      <w:r>
        <w:rPr>
          <w:rFonts w:hint="eastAsia"/>
          <w:lang w:eastAsia="zh-CN"/>
        </w:rPr>
        <w:t xml:space="preserve">           </w:t>
      </w:r>
    </w:p>
    <w:p w14:paraId="41129FEC" w14:textId="3400D2AB" w:rsidR="00DE05CC" w:rsidRDefault="00480A33">
      <w:pPr>
        <w:pStyle w:val="a3"/>
        <w:snapToGrid w:val="0"/>
        <w:ind w:firstLineChars="0" w:firstLine="0"/>
        <w:jc w:val="center"/>
        <w:rPr>
          <w:highlight w:val="yellow"/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3</w:t>
      </w:r>
      <w:r>
        <w:fldChar w:fldCharType="end"/>
      </w:r>
      <w:bookmarkStart w:id="43" w:name="_Toc24932"/>
      <w:r>
        <w:rPr>
          <w:rFonts w:hint="eastAsia"/>
          <w:lang w:eastAsia="zh-CN"/>
        </w:rPr>
        <w:t xml:space="preserve"> HPM5300RDC</w:t>
      </w:r>
      <w:r>
        <w:rPr>
          <w:rFonts w:hint="eastAsia"/>
          <w:lang w:eastAsia="zh-CN"/>
        </w:rPr>
        <w:t>硬件设计框图</w:t>
      </w:r>
      <w:bookmarkEnd w:id="43"/>
    </w:p>
    <w:p w14:paraId="028E0824" w14:textId="77777777" w:rsidR="00DE05CC" w:rsidRDefault="00DE05CC">
      <w:pPr>
        <w:snapToGrid w:val="0"/>
        <w:ind w:firstLineChars="0" w:firstLine="0"/>
        <w:jc w:val="both"/>
        <w:rPr>
          <w:highlight w:val="yellow"/>
          <w:lang w:eastAsia="zh-CN"/>
        </w:rPr>
      </w:pPr>
    </w:p>
    <w:p w14:paraId="73C2AF80" w14:textId="75FA51E5" w:rsidR="00DE05CC" w:rsidRDefault="00480A33" w:rsidP="006A06FA">
      <w:pPr>
        <w:pStyle w:val="3"/>
        <w:numPr>
          <w:ilvl w:val="2"/>
          <w:numId w:val="6"/>
        </w:numPr>
        <w:rPr>
          <w:lang w:eastAsia="zh-CN"/>
        </w:rPr>
      </w:pPr>
      <w:r>
        <w:rPr>
          <w:rFonts w:hint="eastAsia"/>
          <w:lang w:eastAsia="zh-CN"/>
        </w:rPr>
        <w:t>电源</w:t>
      </w:r>
    </w:p>
    <w:p w14:paraId="6D19C3CB" w14:textId="1F24A49F" w:rsidR="00DE05CC" w:rsidRPr="006A06FA" w:rsidRDefault="00480A33" w:rsidP="006A06FA">
      <w:pPr>
        <w:rPr>
          <w:lang w:eastAsia="zh-CN"/>
        </w:rPr>
      </w:pPr>
      <w:bookmarkStart w:id="44" w:name="OLE_LINK19"/>
      <w:r>
        <w:rPr>
          <w:rFonts w:hint="eastAsia"/>
          <w:lang w:eastAsia="zh-CN"/>
        </w:rPr>
        <w:t>J3_4\5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HPM5300RDC</w:t>
      </w:r>
      <w:bookmarkEnd w:id="44"/>
      <w:r>
        <w:rPr>
          <w:rFonts w:hint="eastAsia"/>
          <w:lang w:eastAsia="zh-CN"/>
        </w:rPr>
        <w:t>由外部电源供电接口，供电范围为</w:t>
      </w:r>
      <w:r>
        <w:rPr>
          <w:rFonts w:hint="eastAsia"/>
          <w:lang w:eastAsia="zh-CN"/>
        </w:rPr>
        <w:t>21</w:t>
      </w:r>
      <w:r>
        <w:rPr>
          <w:rFonts w:hint="eastAsia"/>
          <w:lang w:eastAsia="zh-CN"/>
        </w:rPr>
        <w:t>～</w:t>
      </w:r>
      <w:r>
        <w:rPr>
          <w:rFonts w:hint="eastAsia"/>
          <w:lang w:eastAsia="zh-CN"/>
        </w:rPr>
        <w:t>36V</w:t>
      </w:r>
      <w:r>
        <w:rPr>
          <w:rFonts w:hint="eastAsia"/>
          <w:lang w:eastAsia="zh-CN"/>
        </w:rPr>
        <w:t>，</w:t>
      </w:r>
      <w:r>
        <w:rPr>
          <w:rFonts w:ascii="思源黑体 Normal" w:eastAsia="思源黑体 Normal" w:hAnsi="思源黑体 Normal" w:hint="eastAsia"/>
          <w:lang w:eastAsia="zh-CN"/>
        </w:rPr>
        <w:t xml:space="preserve">Debug </w:t>
      </w:r>
      <w:r>
        <w:rPr>
          <w:rFonts w:ascii="思源黑体 Normal" w:eastAsia="思源黑体 Normal" w:hAnsi="思源黑体 Normal"/>
        </w:rPr>
        <w:t>USB Type</w:t>
      </w:r>
      <w:r>
        <w:rPr>
          <w:rFonts w:ascii="思源黑体 Normal" w:eastAsia="思源黑体 Normal" w:hAnsi="思源黑体 Normal" w:hint="eastAsia"/>
          <w:lang w:eastAsia="zh-CN"/>
        </w:rPr>
        <w:t>-</w:t>
      </w:r>
      <w:r>
        <w:rPr>
          <w:rFonts w:ascii="思源黑体 Normal" w:eastAsia="思源黑体 Normal" w:hAnsi="思源黑体 Normal"/>
        </w:rPr>
        <w:t>C</w:t>
      </w:r>
      <w:r>
        <w:rPr>
          <w:rFonts w:ascii="思源黑体 Normal" w:eastAsia="思源黑体 Normal" w:hAnsi="思源黑体 Normal"/>
          <w:spacing w:val="-14"/>
        </w:rPr>
        <w:t xml:space="preserve"> </w:t>
      </w:r>
      <w:r>
        <w:rPr>
          <w:rFonts w:ascii="思源黑体 Normal" w:eastAsia="思源黑体 Normal" w:hAnsi="思源黑体 Normal" w:hint="eastAsia"/>
          <w:lang w:eastAsia="zh-CN"/>
        </w:rPr>
        <w:t>不可单独供电。</w:t>
      </w:r>
    </w:p>
    <w:p w14:paraId="10792D99" w14:textId="77777777" w:rsidR="00DE05CC" w:rsidRDefault="00480A33">
      <w:pPr>
        <w:pStyle w:val="3"/>
        <w:numPr>
          <w:ilvl w:val="2"/>
          <w:numId w:val="6"/>
        </w:numPr>
        <w:rPr>
          <w:lang w:eastAsia="zh-CN"/>
        </w:rPr>
      </w:pPr>
      <w:bookmarkStart w:id="45" w:name="_Toc4211"/>
      <w:bookmarkStart w:id="46" w:name="_Toc20567"/>
      <w:bookmarkStart w:id="47" w:name="_Toc20641"/>
      <w:r>
        <w:rPr>
          <w:rFonts w:hint="eastAsia"/>
          <w:lang w:eastAsia="zh-CN"/>
        </w:rPr>
        <w:t>DE</w:t>
      </w:r>
      <w:bookmarkStart w:id="48" w:name="OLE_LINK18"/>
      <w:r>
        <w:rPr>
          <w:rFonts w:hint="eastAsia"/>
          <w:lang w:eastAsia="zh-CN"/>
        </w:rPr>
        <w:t xml:space="preserve">BUG </w:t>
      </w:r>
      <w:r>
        <w:rPr>
          <w:rFonts w:hint="eastAsia"/>
          <w:lang w:eastAsia="zh-CN"/>
        </w:rPr>
        <w:t>接</w:t>
      </w:r>
      <w:bookmarkEnd w:id="48"/>
      <w:r>
        <w:rPr>
          <w:rFonts w:hint="eastAsia"/>
          <w:lang w:eastAsia="zh-CN"/>
        </w:rPr>
        <w:t>口</w:t>
      </w:r>
      <w:bookmarkEnd w:id="45"/>
      <w:bookmarkEnd w:id="46"/>
      <w:bookmarkEnd w:id="47"/>
    </w:p>
    <w:p w14:paraId="13D6FAF6" w14:textId="77777777" w:rsidR="00DE05CC" w:rsidRDefault="00480A33">
      <w:pPr>
        <w:rPr>
          <w:highlight w:val="yellow"/>
          <w:lang w:eastAsia="zh-CN"/>
        </w:rPr>
      </w:pPr>
      <w:r>
        <w:rPr>
          <w:rFonts w:hint="eastAsia"/>
          <w:lang w:eastAsia="zh-CN"/>
        </w:rPr>
        <w:t>J2</w:t>
      </w:r>
      <w:r>
        <w:rPr>
          <w:rFonts w:hint="eastAsia"/>
          <w:lang w:eastAsia="zh-CN"/>
        </w:rPr>
        <w:t>是</w:t>
      </w:r>
      <w:bookmarkStart w:id="49" w:name="OLE_LINK22"/>
      <w:r>
        <w:rPr>
          <w:rFonts w:hint="eastAsia"/>
          <w:lang w:eastAsia="zh-CN"/>
        </w:rPr>
        <w:t xml:space="preserve"> </w:t>
      </w:r>
      <w:bookmarkStart w:id="50" w:name="OLE_LINK21"/>
      <w:r>
        <w:rPr>
          <w:rFonts w:hint="eastAsia"/>
          <w:lang w:eastAsia="zh-CN"/>
        </w:rPr>
        <w:t>HPM5300RDC</w:t>
      </w:r>
      <w:bookmarkEnd w:id="50"/>
      <w:r>
        <w:rPr>
          <w:rFonts w:hint="eastAsia"/>
          <w:lang w:eastAsia="zh-CN"/>
        </w:rPr>
        <w:t>板上的</w:t>
      </w:r>
      <w:bookmarkEnd w:id="49"/>
      <w:r>
        <w:rPr>
          <w:rFonts w:hint="eastAsia"/>
          <w:lang w:eastAsia="zh-CN"/>
        </w:rPr>
        <w:t xml:space="preserve"> USB</w:t>
      </w:r>
      <w:r>
        <w:rPr>
          <w:rFonts w:hint="eastAsia"/>
          <w:lang w:eastAsia="zh-CN"/>
        </w:rPr>
        <w:t>转</w:t>
      </w:r>
      <w:proofErr w:type="spellStart"/>
      <w:r>
        <w:rPr>
          <w:rFonts w:hint="eastAsia"/>
          <w:lang w:eastAsia="zh-CN"/>
        </w:rPr>
        <w:t>Uart</w:t>
      </w:r>
      <w:proofErr w:type="spellEnd"/>
      <w:r>
        <w:rPr>
          <w:rFonts w:hint="eastAsia"/>
          <w:lang w:eastAsia="zh-CN"/>
        </w:rPr>
        <w:t>接口，连接器类型是</w:t>
      </w:r>
      <w:r>
        <w:rPr>
          <w:rFonts w:hint="eastAsia"/>
          <w:lang w:eastAsia="zh-CN"/>
        </w:rPr>
        <w:t xml:space="preserve"> Type-C</w:t>
      </w:r>
      <w:r>
        <w:rPr>
          <w:rFonts w:hint="eastAsia"/>
          <w:lang w:eastAsia="zh-CN"/>
        </w:rPr>
        <w:t>，通过</w:t>
      </w:r>
      <w:r>
        <w:rPr>
          <w:rFonts w:hint="eastAsia"/>
          <w:lang w:eastAsia="zh-CN"/>
        </w:rPr>
        <w:t>U9 CH340E</w:t>
      </w:r>
      <w:r>
        <w:rPr>
          <w:rFonts w:hint="eastAsia"/>
          <w:lang w:eastAsia="zh-CN"/>
        </w:rPr>
        <w:t>芯片连接</w:t>
      </w:r>
      <w:r>
        <w:rPr>
          <w:rFonts w:hint="eastAsia"/>
          <w:lang w:eastAsia="zh-CN"/>
        </w:rPr>
        <w:t>MCU Uart0</w:t>
      </w:r>
      <w:r>
        <w:rPr>
          <w:rFonts w:hint="eastAsia"/>
          <w:lang w:eastAsia="zh-CN"/>
        </w:rPr>
        <w:t>接口。注意：使用该接口时需要安装</w:t>
      </w:r>
      <w:r>
        <w:rPr>
          <w:rFonts w:hint="eastAsia"/>
          <w:lang w:eastAsia="zh-CN"/>
        </w:rPr>
        <w:t>CH340</w:t>
      </w:r>
      <w:r>
        <w:rPr>
          <w:rFonts w:hint="eastAsia"/>
          <w:lang w:eastAsia="zh-CN"/>
        </w:rPr>
        <w:t>驱动，安装完成后连接到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时在设备管理器中可以看到端口号，如图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所示：</w:t>
      </w:r>
    </w:p>
    <w:p w14:paraId="39666192" w14:textId="77777777" w:rsidR="00DE05CC" w:rsidRDefault="00DE05CC">
      <w:pPr>
        <w:snapToGrid w:val="0"/>
        <w:ind w:firstLineChars="0" w:firstLine="0"/>
        <w:jc w:val="both"/>
        <w:rPr>
          <w:highlight w:val="yellow"/>
          <w:lang w:eastAsia="zh-CN"/>
        </w:rPr>
        <w:sectPr w:rsidR="00DE05CC">
          <w:headerReference w:type="default" r:id="rId23"/>
          <w:headerReference w:type="first" r:id="rId24"/>
          <w:pgSz w:w="11910" w:h="16840"/>
          <w:pgMar w:top="1298" w:right="820" w:bottom="1400" w:left="860" w:header="0" w:footer="1213" w:gutter="0"/>
          <w:cols w:space="720"/>
          <w:titlePg/>
          <w:docGrid w:linePitch="299"/>
        </w:sectPr>
      </w:pPr>
    </w:p>
    <w:p w14:paraId="27B9EC57" w14:textId="77777777" w:rsidR="00DE05CC" w:rsidRDefault="00480A33">
      <w:pPr>
        <w:pStyle w:val="3"/>
        <w:numPr>
          <w:ilvl w:val="2"/>
          <w:numId w:val="0"/>
        </w:numPr>
        <w:ind w:left="220"/>
        <w:jc w:val="center"/>
        <w:rPr>
          <w:highlight w:val="yellow"/>
          <w:lang w:eastAsia="zh-CN"/>
        </w:rPr>
      </w:pPr>
      <w:bookmarkStart w:id="53" w:name="_Toc24832"/>
      <w:r>
        <w:rPr>
          <w:rFonts w:hint="eastAsia"/>
          <w:noProof/>
          <w:lang w:eastAsia="zh-CN"/>
        </w:rPr>
        <w:lastRenderedPageBreak/>
        <w:drawing>
          <wp:inline distT="0" distB="0" distL="114300" distR="114300" wp14:anchorId="2C73A0A2" wp14:editId="6AE63693">
            <wp:extent cx="5006340" cy="3194050"/>
            <wp:effectExtent l="0" t="0" r="7620" b="6350"/>
            <wp:docPr id="1" name="图片 1" descr="eb6589991adbd1daf65702f199e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b6589991adbd1daf65702f199e079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p w14:paraId="22AC9854" w14:textId="48008A6E" w:rsidR="00DE05CC" w:rsidRDefault="00480A33">
      <w:pPr>
        <w:pStyle w:val="a3"/>
        <w:snapToGrid w:val="0"/>
        <w:ind w:firstLineChars="0" w:firstLine="0"/>
        <w:jc w:val="center"/>
        <w:rPr>
          <w:rFonts w:eastAsia="宋体"/>
          <w:highlight w:val="yellow"/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4</w:t>
      </w:r>
      <w:r>
        <w:fldChar w:fldCharType="end"/>
      </w:r>
      <w:bookmarkStart w:id="54" w:name="_Toc21242"/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设备管理器中查看端口号</w:t>
      </w:r>
      <w:bookmarkEnd w:id="54"/>
    </w:p>
    <w:p w14:paraId="525C965F" w14:textId="77777777" w:rsidR="00DE05CC" w:rsidRDefault="00DE05CC">
      <w:pPr>
        <w:rPr>
          <w:lang w:eastAsia="zh-CN"/>
        </w:rPr>
      </w:pPr>
    </w:p>
    <w:p w14:paraId="45019BC5" w14:textId="77777777" w:rsidR="00DE05CC" w:rsidRDefault="00480A33">
      <w:pPr>
        <w:pStyle w:val="3"/>
        <w:numPr>
          <w:ilvl w:val="2"/>
          <w:numId w:val="6"/>
        </w:numPr>
        <w:rPr>
          <w:lang w:eastAsia="zh-CN"/>
        </w:rPr>
      </w:pPr>
      <w:r>
        <w:rPr>
          <w:rFonts w:hint="eastAsia"/>
          <w:lang w:eastAsia="zh-CN"/>
        </w:rPr>
        <w:t xml:space="preserve">JTAG </w:t>
      </w:r>
      <w:r>
        <w:rPr>
          <w:rFonts w:hint="eastAsia"/>
          <w:lang w:eastAsia="zh-CN"/>
        </w:rPr>
        <w:t>接口</w:t>
      </w:r>
    </w:p>
    <w:p w14:paraId="69C1A590" w14:textId="77777777" w:rsidR="00DE05CC" w:rsidRDefault="00480A33">
      <w:pPr>
        <w:rPr>
          <w:rFonts w:ascii="思源黑体 Normal" w:eastAsia="思源黑体 Normal" w:hAnsi="思源黑体 Normal"/>
          <w:spacing w:val="-10"/>
          <w:lang w:eastAsia="zh-CN"/>
        </w:rPr>
      </w:pPr>
      <w:r>
        <w:rPr>
          <w:rFonts w:hint="eastAsia"/>
          <w:lang w:eastAsia="zh-CN"/>
        </w:rPr>
        <w:t>HPM5300RDC</w:t>
      </w:r>
      <w:r>
        <w:rPr>
          <w:rFonts w:ascii="思源黑体 Normal" w:eastAsia="思源黑体 Normal" w:hAnsi="思源黑体 Normal" w:hint="eastAsia"/>
          <w:lang w:eastAsia="zh-CN"/>
        </w:rPr>
        <w:t>提供20Pin牛角插座JTAG接口(CN1)连接芯片的DEBUG口，引脚分布如表2所示。</w:t>
      </w:r>
    </w:p>
    <w:p w14:paraId="44F96CB7" w14:textId="7DE28C4F" w:rsidR="00DE05CC" w:rsidRDefault="00480A33">
      <w:pPr>
        <w:jc w:val="center"/>
        <w:rPr>
          <w:rFonts w:ascii="黑体" w:eastAsia="黑体" w:hAnsi="黑体" w:cs="黑体"/>
          <w:lang w:eastAsia="zh-CN"/>
        </w:rPr>
      </w:pPr>
      <w:r>
        <w:rPr>
          <w:rFonts w:ascii="黑体" w:eastAsia="黑体" w:hAnsi="黑体" w:cs="黑体" w:hint="eastAsia"/>
        </w:rPr>
        <w:t xml:space="preserve">表 </w:t>
      </w:r>
      <w:r>
        <w:rPr>
          <w:rFonts w:ascii="黑体" w:eastAsia="黑体" w:hAnsi="黑体" w:cs="黑体" w:hint="eastAsia"/>
        </w:rPr>
        <w:fldChar w:fldCharType="begin"/>
      </w:r>
      <w:r>
        <w:rPr>
          <w:rFonts w:ascii="黑体" w:eastAsia="黑体" w:hAnsi="黑体" w:cs="黑体" w:hint="eastAsia"/>
        </w:rPr>
        <w:instrText xml:space="preserve"> SEQ 表 \* ARABIC </w:instrText>
      </w:r>
      <w:r>
        <w:rPr>
          <w:rFonts w:ascii="黑体" w:eastAsia="黑体" w:hAnsi="黑体" w:cs="黑体" w:hint="eastAsia"/>
        </w:rPr>
        <w:fldChar w:fldCharType="separate"/>
      </w:r>
      <w:r w:rsidR="00233829">
        <w:rPr>
          <w:rFonts w:ascii="黑体" w:eastAsia="黑体" w:hAnsi="黑体" w:cs="黑体"/>
          <w:noProof/>
        </w:rPr>
        <w:t>2</w:t>
      </w:r>
      <w:r>
        <w:rPr>
          <w:rFonts w:ascii="黑体" w:eastAsia="黑体" w:hAnsi="黑体" w:cs="黑体" w:hint="eastAsia"/>
        </w:rPr>
        <w:fldChar w:fldCharType="end"/>
      </w:r>
      <w:bookmarkStart w:id="55" w:name="_Toc27202"/>
      <w:r>
        <w:rPr>
          <w:rFonts w:ascii="黑体" w:eastAsia="黑体" w:hAnsi="黑体" w:cs="黑体" w:hint="eastAsia"/>
          <w:lang w:eastAsia="zh-CN"/>
        </w:rPr>
        <w:t xml:space="preserve">  JTAG接口</w:t>
      </w:r>
      <w:bookmarkEnd w:id="55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484"/>
        <w:gridCol w:w="1359"/>
        <w:gridCol w:w="1134"/>
        <w:gridCol w:w="1449"/>
      </w:tblGrid>
      <w:tr w:rsidR="00DE05CC" w14:paraId="154BF454" w14:textId="77777777" w:rsidTr="007B5FD3">
        <w:trPr>
          <w:jc w:val="center"/>
        </w:trPr>
        <w:tc>
          <w:tcPr>
            <w:tcW w:w="1484" w:type="dxa"/>
          </w:tcPr>
          <w:p w14:paraId="2FCC756F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功能</w:t>
            </w:r>
          </w:p>
        </w:tc>
        <w:tc>
          <w:tcPr>
            <w:tcW w:w="2493" w:type="dxa"/>
            <w:gridSpan w:val="2"/>
          </w:tcPr>
          <w:p w14:paraId="51C1EBB4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物理管脚</w:t>
            </w:r>
          </w:p>
        </w:tc>
        <w:tc>
          <w:tcPr>
            <w:tcW w:w="1449" w:type="dxa"/>
          </w:tcPr>
          <w:p w14:paraId="177C4411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功能</w:t>
            </w:r>
          </w:p>
        </w:tc>
      </w:tr>
      <w:tr w:rsidR="00DE05CC" w14:paraId="69B584C4" w14:textId="77777777" w:rsidTr="007B5FD3">
        <w:trPr>
          <w:jc w:val="center"/>
        </w:trPr>
        <w:tc>
          <w:tcPr>
            <w:tcW w:w="1484" w:type="dxa"/>
          </w:tcPr>
          <w:p w14:paraId="1DE8FE2E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VREF</w:t>
            </w:r>
          </w:p>
        </w:tc>
        <w:tc>
          <w:tcPr>
            <w:tcW w:w="1359" w:type="dxa"/>
          </w:tcPr>
          <w:p w14:paraId="0E6BDF04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</w:t>
            </w:r>
          </w:p>
        </w:tc>
        <w:tc>
          <w:tcPr>
            <w:tcW w:w="1134" w:type="dxa"/>
          </w:tcPr>
          <w:p w14:paraId="5B5747AF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2</w:t>
            </w:r>
          </w:p>
        </w:tc>
        <w:tc>
          <w:tcPr>
            <w:tcW w:w="1449" w:type="dxa"/>
          </w:tcPr>
          <w:p w14:paraId="3E65FD5C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VREF</w:t>
            </w:r>
          </w:p>
        </w:tc>
      </w:tr>
      <w:tr w:rsidR="00DE05CC" w14:paraId="0C4E4A48" w14:textId="77777777" w:rsidTr="007B5FD3">
        <w:trPr>
          <w:jc w:val="center"/>
        </w:trPr>
        <w:tc>
          <w:tcPr>
            <w:tcW w:w="1484" w:type="dxa"/>
          </w:tcPr>
          <w:p w14:paraId="73B344F1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TRST</w:t>
            </w:r>
          </w:p>
        </w:tc>
        <w:tc>
          <w:tcPr>
            <w:tcW w:w="1359" w:type="dxa"/>
          </w:tcPr>
          <w:p w14:paraId="3F68C76A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3</w:t>
            </w:r>
          </w:p>
        </w:tc>
        <w:tc>
          <w:tcPr>
            <w:tcW w:w="1134" w:type="dxa"/>
          </w:tcPr>
          <w:p w14:paraId="31B6FCB5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4</w:t>
            </w:r>
          </w:p>
        </w:tc>
        <w:tc>
          <w:tcPr>
            <w:tcW w:w="1449" w:type="dxa"/>
          </w:tcPr>
          <w:p w14:paraId="5409855E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GND</w:t>
            </w:r>
          </w:p>
        </w:tc>
      </w:tr>
      <w:tr w:rsidR="00DE05CC" w14:paraId="340653A1" w14:textId="77777777" w:rsidTr="007B5FD3">
        <w:trPr>
          <w:jc w:val="center"/>
        </w:trPr>
        <w:tc>
          <w:tcPr>
            <w:tcW w:w="1484" w:type="dxa"/>
          </w:tcPr>
          <w:p w14:paraId="32846B8C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TDI</w:t>
            </w:r>
          </w:p>
        </w:tc>
        <w:tc>
          <w:tcPr>
            <w:tcW w:w="1359" w:type="dxa"/>
          </w:tcPr>
          <w:p w14:paraId="1D1EA6F7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5</w:t>
            </w:r>
          </w:p>
        </w:tc>
        <w:tc>
          <w:tcPr>
            <w:tcW w:w="1134" w:type="dxa"/>
          </w:tcPr>
          <w:p w14:paraId="3BF801AF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6</w:t>
            </w:r>
          </w:p>
        </w:tc>
        <w:tc>
          <w:tcPr>
            <w:tcW w:w="1449" w:type="dxa"/>
          </w:tcPr>
          <w:p w14:paraId="34657A01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GND</w:t>
            </w:r>
          </w:p>
        </w:tc>
      </w:tr>
      <w:tr w:rsidR="00DE05CC" w14:paraId="1E83365F" w14:textId="77777777" w:rsidTr="007B5FD3">
        <w:trPr>
          <w:jc w:val="center"/>
        </w:trPr>
        <w:tc>
          <w:tcPr>
            <w:tcW w:w="1484" w:type="dxa"/>
          </w:tcPr>
          <w:p w14:paraId="71C3041A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TMS</w:t>
            </w:r>
          </w:p>
        </w:tc>
        <w:tc>
          <w:tcPr>
            <w:tcW w:w="1359" w:type="dxa"/>
          </w:tcPr>
          <w:p w14:paraId="6181579F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7</w:t>
            </w:r>
          </w:p>
        </w:tc>
        <w:tc>
          <w:tcPr>
            <w:tcW w:w="1134" w:type="dxa"/>
          </w:tcPr>
          <w:p w14:paraId="3A0B6A78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8</w:t>
            </w:r>
          </w:p>
        </w:tc>
        <w:tc>
          <w:tcPr>
            <w:tcW w:w="1449" w:type="dxa"/>
          </w:tcPr>
          <w:p w14:paraId="63005329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GND</w:t>
            </w:r>
          </w:p>
        </w:tc>
      </w:tr>
      <w:tr w:rsidR="00DE05CC" w14:paraId="16F1F949" w14:textId="77777777" w:rsidTr="007B5FD3">
        <w:trPr>
          <w:jc w:val="center"/>
        </w:trPr>
        <w:tc>
          <w:tcPr>
            <w:tcW w:w="1484" w:type="dxa"/>
          </w:tcPr>
          <w:p w14:paraId="2AC99243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TCK</w:t>
            </w:r>
          </w:p>
        </w:tc>
        <w:tc>
          <w:tcPr>
            <w:tcW w:w="1359" w:type="dxa"/>
          </w:tcPr>
          <w:p w14:paraId="11FCCD37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9</w:t>
            </w:r>
          </w:p>
        </w:tc>
        <w:tc>
          <w:tcPr>
            <w:tcW w:w="1134" w:type="dxa"/>
          </w:tcPr>
          <w:p w14:paraId="2A59654A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10</w:t>
            </w:r>
          </w:p>
        </w:tc>
        <w:tc>
          <w:tcPr>
            <w:tcW w:w="1449" w:type="dxa"/>
          </w:tcPr>
          <w:p w14:paraId="428F8519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GND</w:t>
            </w:r>
          </w:p>
        </w:tc>
      </w:tr>
      <w:tr w:rsidR="00DE05CC" w14:paraId="27666850" w14:textId="77777777" w:rsidTr="007B5FD3">
        <w:trPr>
          <w:jc w:val="center"/>
        </w:trPr>
        <w:tc>
          <w:tcPr>
            <w:tcW w:w="1484" w:type="dxa"/>
          </w:tcPr>
          <w:p w14:paraId="5BF519E5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NC</w:t>
            </w:r>
          </w:p>
        </w:tc>
        <w:tc>
          <w:tcPr>
            <w:tcW w:w="1359" w:type="dxa"/>
          </w:tcPr>
          <w:p w14:paraId="64EF3EC1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11</w:t>
            </w:r>
          </w:p>
        </w:tc>
        <w:tc>
          <w:tcPr>
            <w:tcW w:w="1134" w:type="dxa"/>
          </w:tcPr>
          <w:p w14:paraId="494766C7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12</w:t>
            </w:r>
          </w:p>
        </w:tc>
        <w:tc>
          <w:tcPr>
            <w:tcW w:w="1449" w:type="dxa"/>
          </w:tcPr>
          <w:p w14:paraId="533EB303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GND</w:t>
            </w:r>
          </w:p>
        </w:tc>
      </w:tr>
      <w:tr w:rsidR="00DE05CC" w14:paraId="632586E4" w14:textId="77777777" w:rsidTr="007B5FD3">
        <w:trPr>
          <w:jc w:val="center"/>
        </w:trPr>
        <w:tc>
          <w:tcPr>
            <w:tcW w:w="1484" w:type="dxa"/>
          </w:tcPr>
          <w:p w14:paraId="1EBC7FF5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TDO</w:t>
            </w:r>
          </w:p>
        </w:tc>
        <w:tc>
          <w:tcPr>
            <w:tcW w:w="1359" w:type="dxa"/>
          </w:tcPr>
          <w:p w14:paraId="4085AB00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13</w:t>
            </w:r>
          </w:p>
        </w:tc>
        <w:tc>
          <w:tcPr>
            <w:tcW w:w="1134" w:type="dxa"/>
          </w:tcPr>
          <w:p w14:paraId="62FE0666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14</w:t>
            </w:r>
          </w:p>
        </w:tc>
        <w:tc>
          <w:tcPr>
            <w:tcW w:w="1449" w:type="dxa"/>
          </w:tcPr>
          <w:p w14:paraId="46486A5F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GND</w:t>
            </w:r>
          </w:p>
        </w:tc>
      </w:tr>
      <w:tr w:rsidR="00DE05CC" w14:paraId="45281312" w14:textId="77777777" w:rsidTr="007B5FD3">
        <w:trPr>
          <w:jc w:val="center"/>
        </w:trPr>
        <w:tc>
          <w:tcPr>
            <w:tcW w:w="1484" w:type="dxa"/>
          </w:tcPr>
          <w:p w14:paraId="31B4C480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NC</w:t>
            </w:r>
          </w:p>
        </w:tc>
        <w:tc>
          <w:tcPr>
            <w:tcW w:w="1359" w:type="dxa"/>
          </w:tcPr>
          <w:p w14:paraId="7EE33D03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15</w:t>
            </w:r>
          </w:p>
        </w:tc>
        <w:tc>
          <w:tcPr>
            <w:tcW w:w="1134" w:type="dxa"/>
          </w:tcPr>
          <w:p w14:paraId="6EA8861C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16</w:t>
            </w:r>
          </w:p>
        </w:tc>
        <w:tc>
          <w:tcPr>
            <w:tcW w:w="1449" w:type="dxa"/>
          </w:tcPr>
          <w:p w14:paraId="522DE146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GND</w:t>
            </w:r>
          </w:p>
        </w:tc>
      </w:tr>
      <w:tr w:rsidR="00DE05CC" w14:paraId="17DB3662" w14:textId="77777777" w:rsidTr="007B5FD3">
        <w:trPr>
          <w:jc w:val="center"/>
        </w:trPr>
        <w:tc>
          <w:tcPr>
            <w:tcW w:w="1484" w:type="dxa"/>
          </w:tcPr>
          <w:p w14:paraId="2D706ECF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NC</w:t>
            </w:r>
          </w:p>
        </w:tc>
        <w:tc>
          <w:tcPr>
            <w:tcW w:w="1359" w:type="dxa"/>
          </w:tcPr>
          <w:p w14:paraId="4D57C9CC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17</w:t>
            </w:r>
          </w:p>
        </w:tc>
        <w:tc>
          <w:tcPr>
            <w:tcW w:w="1134" w:type="dxa"/>
          </w:tcPr>
          <w:p w14:paraId="3BE585B4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18</w:t>
            </w:r>
          </w:p>
        </w:tc>
        <w:tc>
          <w:tcPr>
            <w:tcW w:w="1449" w:type="dxa"/>
          </w:tcPr>
          <w:p w14:paraId="6F472820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GND</w:t>
            </w:r>
          </w:p>
        </w:tc>
      </w:tr>
      <w:tr w:rsidR="00DE05CC" w14:paraId="3B5538C7" w14:textId="77777777" w:rsidTr="007B5FD3">
        <w:trPr>
          <w:jc w:val="center"/>
        </w:trPr>
        <w:tc>
          <w:tcPr>
            <w:tcW w:w="1484" w:type="dxa"/>
          </w:tcPr>
          <w:p w14:paraId="4FC210A9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NC</w:t>
            </w:r>
          </w:p>
        </w:tc>
        <w:tc>
          <w:tcPr>
            <w:tcW w:w="1359" w:type="dxa"/>
          </w:tcPr>
          <w:p w14:paraId="63061309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19</w:t>
            </w:r>
          </w:p>
        </w:tc>
        <w:tc>
          <w:tcPr>
            <w:tcW w:w="1134" w:type="dxa"/>
          </w:tcPr>
          <w:p w14:paraId="7B1532D5" w14:textId="77777777" w:rsidR="00DE05CC" w:rsidRDefault="00480A33" w:rsidP="00B94C39">
            <w:pPr>
              <w:pStyle w:val="a4"/>
              <w:spacing w:before="55" w:line="297" w:lineRule="auto"/>
              <w:ind w:right="258"/>
              <w:jc w:val="left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20</w:t>
            </w:r>
          </w:p>
        </w:tc>
        <w:tc>
          <w:tcPr>
            <w:tcW w:w="1449" w:type="dxa"/>
          </w:tcPr>
          <w:p w14:paraId="774C0B2A" w14:textId="77777777" w:rsidR="00DE05CC" w:rsidRDefault="00480A33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>
              <w:rPr>
                <w:rFonts w:ascii="思源黑体 Normal" w:eastAsia="思源黑体 Normal" w:hAnsi="思源黑体 Normal" w:hint="eastAsia"/>
                <w:lang w:eastAsia="zh-CN"/>
              </w:rPr>
              <w:t>GND</w:t>
            </w:r>
          </w:p>
        </w:tc>
      </w:tr>
    </w:tbl>
    <w:p w14:paraId="4F700122" w14:textId="77777777" w:rsidR="00DE05CC" w:rsidRDefault="00DE05CC">
      <w:pPr>
        <w:rPr>
          <w:rFonts w:ascii="思源黑体 Normal" w:eastAsia="思源黑体 Normal" w:hAnsi="思源黑体 Normal"/>
          <w:lang w:eastAsia="zh-CN"/>
        </w:rPr>
      </w:pPr>
    </w:p>
    <w:p w14:paraId="16E86333" w14:textId="77777777" w:rsidR="00DE05CC" w:rsidRDefault="00DE05CC">
      <w:pPr>
        <w:ind w:firstLineChars="0" w:firstLine="0"/>
        <w:rPr>
          <w:rFonts w:ascii="思源黑体 Normal" w:eastAsia="思源黑体 Normal" w:hAnsi="思源黑体 Normal"/>
          <w:lang w:eastAsia="zh-CN"/>
        </w:rPr>
      </w:pPr>
    </w:p>
    <w:p w14:paraId="6C3259F1" w14:textId="77777777" w:rsidR="00DE05CC" w:rsidRDefault="00480A33">
      <w:pPr>
        <w:pStyle w:val="3"/>
        <w:numPr>
          <w:ilvl w:val="2"/>
          <w:numId w:val="6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按键</w:t>
      </w:r>
    </w:p>
    <w:p w14:paraId="488FB5B2" w14:textId="5BCC26ED" w:rsidR="00DE05CC" w:rsidRDefault="00480A33" w:rsidP="006A06FA">
      <w:pPr>
        <w:rPr>
          <w:lang w:eastAsia="zh-CN"/>
        </w:rPr>
      </w:pPr>
      <w:bookmarkStart w:id="56" w:name="OLE_LINK23"/>
      <w:r>
        <w:rPr>
          <w:rFonts w:hint="eastAsia"/>
          <w:lang w:eastAsia="zh-CN"/>
        </w:rPr>
        <w:t>HPM5300RDC</w:t>
      </w:r>
      <w:proofErr w:type="gramStart"/>
      <w:r>
        <w:rPr>
          <w:rFonts w:hint="eastAsia"/>
          <w:lang w:eastAsia="zh-CN"/>
        </w:rPr>
        <w:t>板</w:t>
      </w:r>
      <w:bookmarkEnd w:id="56"/>
      <w:r>
        <w:rPr>
          <w:rFonts w:hint="eastAsia"/>
          <w:lang w:eastAsia="zh-CN"/>
        </w:rPr>
        <w:t>载两个</w:t>
      </w:r>
      <w:proofErr w:type="gramEnd"/>
      <w:r>
        <w:rPr>
          <w:rFonts w:hint="eastAsia"/>
          <w:lang w:eastAsia="zh-CN"/>
        </w:rPr>
        <w:t>按键，</w:t>
      </w:r>
      <w:r>
        <w:rPr>
          <w:rFonts w:hint="eastAsia"/>
          <w:lang w:eastAsia="zh-CN"/>
        </w:rPr>
        <w:t>SW2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BOOT</w:t>
      </w:r>
      <w:r>
        <w:rPr>
          <w:rFonts w:hint="eastAsia"/>
          <w:lang w:eastAsia="zh-CN"/>
        </w:rPr>
        <w:t>按键，</w:t>
      </w:r>
      <w:r>
        <w:rPr>
          <w:rFonts w:hint="eastAsia"/>
          <w:lang w:eastAsia="zh-CN"/>
        </w:rPr>
        <w:t>SW3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RESET</w:t>
      </w:r>
      <w:r>
        <w:rPr>
          <w:rFonts w:hint="eastAsia"/>
          <w:lang w:eastAsia="zh-CN"/>
        </w:rPr>
        <w:t>按键。</w:t>
      </w:r>
    </w:p>
    <w:p w14:paraId="4C3A4C39" w14:textId="77777777" w:rsidR="00DE05CC" w:rsidRDefault="00480A33">
      <w:pPr>
        <w:pStyle w:val="3"/>
        <w:numPr>
          <w:ilvl w:val="2"/>
          <w:numId w:val="6"/>
        </w:numPr>
        <w:rPr>
          <w:lang w:eastAsia="zh-CN"/>
        </w:rPr>
      </w:pPr>
      <w:r>
        <w:rPr>
          <w:rFonts w:hint="eastAsia"/>
          <w:lang w:eastAsia="zh-CN"/>
        </w:rPr>
        <w:t>LED</w:t>
      </w:r>
    </w:p>
    <w:p w14:paraId="738B0963" w14:textId="77777777" w:rsidR="00DE05CC" w:rsidRDefault="00480A33">
      <w:pPr>
        <w:rPr>
          <w:lang w:eastAsia="zh-CN"/>
        </w:rPr>
      </w:pPr>
      <w:r>
        <w:rPr>
          <w:rFonts w:hint="eastAsia"/>
          <w:lang w:eastAsia="zh-CN"/>
        </w:rPr>
        <w:t xml:space="preserve">HPM5300RDC </w:t>
      </w:r>
      <w:proofErr w:type="gramStart"/>
      <w:r>
        <w:rPr>
          <w:rFonts w:hint="eastAsia"/>
          <w:lang w:eastAsia="zh-CN"/>
        </w:rPr>
        <w:t>板载</w:t>
      </w:r>
      <w:proofErr w:type="gramEnd"/>
      <w:r>
        <w:rPr>
          <w:rFonts w:hint="eastAsia"/>
          <w:lang w:eastAsia="zh-CN"/>
        </w:rPr>
        <w:t xml:space="preserve"> LED </w:t>
      </w:r>
      <w:r>
        <w:rPr>
          <w:rFonts w:hint="eastAsia"/>
          <w:lang w:eastAsia="zh-CN"/>
        </w:rPr>
        <w:t>功能如下：</w:t>
      </w:r>
    </w:p>
    <w:p w14:paraId="37F3FD46" w14:textId="77777777" w:rsidR="00DE05CC" w:rsidRDefault="00480A33">
      <w:pPr>
        <w:numPr>
          <w:ilvl w:val="0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</w:t>
      </w:r>
      <w:r>
        <w:rPr>
          <w:rFonts w:hint="eastAsia"/>
          <w:lang w:eastAsia="zh-CN"/>
        </w:rPr>
        <w:t xml:space="preserve">LED1 </w:t>
      </w:r>
      <w:r>
        <w:rPr>
          <w:rFonts w:hint="eastAsia"/>
          <w:lang w:eastAsia="zh-CN"/>
        </w:rPr>
        <w:t>电源指示灯</w:t>
      </w:r>
    </w:p>
    <w:p w14:paraId="264825E5" w14:textId="77777777" w:rsidR="00DE05CC" w:rsidRDefault="00480A33">
      <w:pPr>
        <w:numPr>
          <w:ilvl w:val="0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</w:t>
      </w:r>
      <w:r>
        <w:rPr>
          <w:rFonts w:hint="eastAsia"/>
          <w:lang w:eastAsia="zh-CN"/>
        </w:rPr>
        <w:t>LED3 RDC</w:t>
      </w:r>
      <w:r>
        <w:rPr>
          <w:rFonts w:hint="eastAsia"/>
          <w:lang w:eastAsia="zh-CN"/>
        </w:rPr>
        <w:t>报错指示灯</w:t>
      </w:r>
    </w:p>
    <w:p w14:paraId="38E29643" w14:textId="77777777" w:rsidR="00DE05CC" w:rsidRDefault="00480A33">
      <w:pPr>
        <w:numPr>
          <w:ilvl w:val="0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</w:t>
      </w:r>
      <w:r>
        <w:rPr>
          <w:rFonts w:hint="eastAsia"/>
          <w:lang w:eastAsia="zh-CN"/>
        </w:rPr>
        <w:t>LED4 RDC</w:t>
      </w:r>
      <w:r>
        <w:rPr>
          <w:rFonts w:hint="eastAsia"/>
          <w:lang w:eastAsia="zh-CN"/>
        </w:rPr>
        <w:t>运行指示灯</w:t>
      </w:r>
    </w:p>
    <w:p w14:paraId="33BD1D93" w14:textId="3C395973" w:rsidR="00DE05CC" w:rsidRDefault="00480A33" w:rsidP="006A06FA">
      <w:pPr>
        <w:numPr>
          <w:ilvl w:val="0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</w:t>
      </w:r>
      <w:r>
        <w:rPr>
          <w:rFonts w:hint="eastAsia"/>
          <w:lang w:eastAsia="zh-CN"/>
        </w:rPr>
        <w:t>LED5 RDC</w:t>
      </w:r>
      <w:r>
        <w:rPr>
          <w:rFonts w:hint="eastAsia"/>
          <w:lang w:eastAsia="zh-CN"/>
        </w:rPr>
        <w:t>运行指示灯</w:t>
      </w:r>
    </w:p>
    <w:p w14:paraId="79246824" w14:textId="77777777" w:rsidR="00DE05CC" w:rsidRDefault="00480A33">
      <w:pPr>
        <w:pStyle w:val="3"/>
        <w:numPr>
          <w:ilvl w:val="2"/>
          <w:numId w:val="6"/>
        </w:numPr>
        <w:rPr>
          <w:lang w:eastAsia="zh-CN"/>
        </w:rPr>
      </w:pPr>
      <w:r>
        <w:rPr>
          <w:rFonts w:hint="eastAsia"/>
          <w:lang w:eastAsia="zh-CN"/>
        </w:rPr>
        <w:t>RS422</w:t>
      </w:r>
      <w:r>
        <w:rPr>
          <w:rFonts w:hint="eastAsia"/>
          <w:lang w:eastAsia="zh-CN"/>
        </w:rPr>
        <w:t>接口</w:t>
      </w:r>
    </w:p>
    <w:p w14:paraId="406A28C4" w14:textId="7F295C27" w:rsidR="00DE05CC" w:rsidRDefault="00480A33" w:rsidP="006A06FA">
      <w:pPr>
        <w:rPr>
          <w:lang w:eastAsia="zh-CN"/>
        </w:rPr>
      </w:pPr>
      <w:r>
        <w:rPr>
          <w:rFonts w:hint="eastAsia"/>
          <w:lang w:eastAsia="zh-CN"/>
        </w:rPr>
        <w:t>J3_9\10</w:t>
      </w:r>
      <w:r>
        <w:rPr>
          <w:rFonts w:hint="eastAsia"/>
          <w:lang w:eastAsia="zh-CN"/>
        </w:rPr>
        <w:t>引脚是</w:t>
      </w:r>
      <w:r>
        <w:rPr>
          <w:rFonts w:hint="eastAsia"/>
          <w:lang w:eastAsia="zh-CN"/>
        </w:rPr>
        <w:t>HPM5300RDC</w:t>
      </w:r>
      <w:r>
        <w:rPr>
          <w:rFonts w:hint="eastAsia"/>
          <w:lang w:eastAsia="zh-CN"/>
        </w:rPr>
        <w:t>板上的</w:t>
      </w:r>
      <w:r>
        <w:rPr>
          <w:rFonts w:hint="eastAsia"/>
          <w:lang w:eastAsia="zh-CN"/>
        </w:rPr>
        <w:t>422</w:t>
      </w:r>
      <w:r>
        <w:rPr>
          <w:rFonts w:hint="eastAsia"/>
          <w:lang w:eastAsia="zh-CN"/>
        </w:rPr>
        <w:t>接口，其中</w:t>
      </w:r>
      <w:r>
        <w:rPr>
          <w:rFonts w:hint="eastAsia"/>
          <w:lang w:eastAsia="zh-CN"/>
        </w:rPr>
        <w:t>422</w:t>
      </w:r>
      <w:r>
        <w:rPr>
          <w:rFonts w:hint="eastAsia"/>
          <w:lang w:eastAsia="zh-CN"/>
        </w:rPr>
        <w:t>芯片选用</w:t>
      </w:r>
      <w:r>
        <w:rPr>
          <w:rFonts w:hint="eastAsia"/>
          <w:lang w:eastAsia="zh-CN"/>
        </w:rPr>
        <w:t>SIT3490EESA</w:t>
      </w:r>
      <w:r>
        <w:rPr>
          <w:rFonts w:hint="eastAsia"/>
          <w:lang w:eastAsia="zh-CN"/>
        </w:rPr>
        <w:t>。</w:t>
      </w:r>
    </w:p>
    <w:p w14:paraId="43AAB8E0" w14:textId="77777777" w:rsidR="00DE05CC" w:rsidRDefault="00480A33">
      <w:pPr>
        <w:pStyle w:val="3"/>
        <w:numPr>
          <w:ilvl w:val="2"/>
          <w:numId w:val="6"/>
        </w:numPr>
        <w:rPr>
          <w:lang w:eastAsia="zh-CN"/>
        </w:rPr>
      </w:pPr>
      <w:r>
        <w:rPr>
          <w:rFonts w:hint="eastAsia"/>
          <w:lang w:eastAsia="zh-CN"/>
        </w:rPr>
        <w:t>RS485</w:t>
      </w:r>
      <w:r>
        <w:rPr>
          <w:rFonts w:hint="eastAsia"/>
          <w:lang w:eastAsia="zh-CN"/>
        </w:rPr>
        <w:t>接口</w:t>
      </w:r>
    </w:p>
    <w:p w14:paraId="51A5276D" w14:textId="70C13A07" w:rsidR="00DE05CC" w:rsidRDefault="00480A33" w:rsidP="006A06FA">
      <w:pPr>
        <w:rPr>
          <w:lang w:eastAsia="zh-CN"/>
        </w:rPr>
      </w:pPr>
      <w:r>
        <w:rPr>
          <w:rFonts w:hint="eastAsia"/>
          <w:lang w:eastAsia="zh-CN"/>
        </w:rPr>
        <w:t>J3_7\8</w:t>
      </w:r>
      <w:r>
        <w:rPr>
          <w:rFonts w:hint="eastAsia"/>
          <w:lang w:eastAsia="zh-CN"/>
        </w:rPr>
        <w:t>引脚是</w:t>
      </w:r>
      <w:r>
        <w:rPr>
          <w:rFonts w:hint="eastAsia"/>
          <w:lang w:eastAsia="zh-CN"/>
        </w:rPr>
        <w:t>HPM5300RDC</w:t>
      </w:r>
      <w:r>
        <w:rPr>
          <w:rFonts w:hint="eastAsia"/>
          <w:lang w:eastAsia="zh-CN"/>
        </w:rPr>
        <w:t>板上的</w:t>
      </w:r>
      <w:r>
        <w:rPr>
          <w:rFonts w:hint="eastAsia"/>
          <w:lang w:eastAsia="zh-CN"/>
        </w:rPr>
        <w:t>485</w:t>
      </w:r>
      <w:r>
        <w:rPr>
          <w:rFonts w:hint="eastAsia"/>
          <w:lang w:eastAsia="zh-CN"/>
        </w:rPr>
        <w:t>接口，其中</w:t>
      </w:r>
      <w:r>
        <w:rPr>
          <w:rFonts w:hint="eastAsia"/>
          <w:lang w:eastAsia="zh-CN"/>
        </w:rPr>
        <w:t>485</w:t>
      </w:r>
      <w:r>
        <w:rPr>
          <w:rFonts w:hint="eastAsia"/>
          <w:lang w:eastAsia="zh-CN"/>
        </w:rPr>
        <w:t>芯片选用</w:t>
      </w:r>
      <w:r>
        <w:rPr>
          <w:rFonts w:hint="eastAsia"/>
          <w:lang w:eastAsia="zh-CN"/>
        </w:rPr>
        <w:t>MAX3485EESA+T</w:t>
      </w:r>
      <w:r>
        <w:rPr>
          <w:rFonts w:hint="eastAsia"/>
          <w:lang w:eastAsia="zh-CN"/>
        </w:rPr>
        <w:t>。</w:t>
      </w:r>
    </w:p>
    <w:p w14:paraId="6ECBA275" w14:textId="65754A6D" w:rsidR="00DE05CC" w:rsidRDefault="00480A33" w:rsidP="006A06FA">
      <w:pPr>
        <w:pStyle w:val="3"/>
        <w:numPr>
          <w:ilvl w:val="2"/>
          <w:numId w:val="6"/>
        </w:numPr>
        <w:rPr>
          <w:lang w:eastAsia="zh-CN"/>
        </w:rPr>
      </w:pPr>
      <w:r>
        <w:rPr>
          <w:rFonts w:hint="eastAsia"/>
          <w:lang w:eastAsia="zh-CN"/>
        </w:rPr>
        <w:t>旋变信号接口</w:t>
      </w:r>
    </w:p>
    <w:p w14:paraId="15244364" w14:textId="77777777" w:rsidR="00DE05CC" w:rsidRDefault="00480A33">
      <w:pPr>
        <w:rPr>
          <w:rFonts w:ascii="思源黑体 Normal" w:eastAsia="思源黑体 Normal" w:hAnsi="思源黑体 Normal"/>
          <w:lang w:eastAsia="zh-CN"/>
        </w:rPr>
      </w:pPr>
      <w:r>
        <w:rPr>
          <w:rFonts w:hint="eastAsia"/>
          <w:lang w:eastAsia="zh-CN"/>
        </w:rPr>
        <w:t xml:space="preserve">J4 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HPM5300RDC</w:t>
      </w:r>
      <w:r>
        <w:rPr>
          <w:rFonts w:hint="eastAsia"/>
          <w:lang w:eastAsia="zh-CN"/>
        </w:rPr>
        <w:t>板上的旋转变压器信号接口，表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为接线示意图。</w:t>
      </w:r>
      <w:r>
        <w:rPr>
          <w:rFonts w:hint="eastAsia"/>
          <w:lang w:eastAsia="zh-CN"/>
        </w:rPr>
        <w:t xml:space="preserve"> </w:t>
      </w:r>
    </w:p>
    <w:p w14:paraId="2B3A018F" w14:textId="77777777" w:rsidR="00DE05CC" w:rsidRDefault="00DE05CC">
      <w:pPr>
        <w:jc w:val="center"/>
        <w:rPr>
          <w:rFonts w:ascii="黑体" w:eastAsia="黑体" w:hAnsi="黑体" w:cs="黑体"/>
          <w:lang w:eastAsia="zh-CN"/>
        </w:rPr>
      </w:pPr>
    </w:p>
    <w:p w14:paraId="6B5AA78F" w14:textId="0A8B8551" w:rsidR="00DE05CC" w:rsidRDefault="00480A33">
      <w:pPr>
        <w:pStyle w:val="a3"/>
        <w:jc w:val="center"/>
        <w:rPr>
          <w:rFonts w:ascii="黑体" w:hAnsi="黑体" w:cs="黑体"/>
          <w:lang w:eastAsia="zh-CN"/>
        </w:rPr>
      </w:pPr>
      <w:r>
        <w:rPr>
          <w:lang w:eastAsia="zh-CN"/>
        </w:rPr>
        <w:t>表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表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3</w:t>
      </w:r>
      <w:r>
        <w:fldChar w:fldCharType="end"/>
      </w:r>
      <w:bookmarkStart w:id="57" w:name="_Toc27653"/>
      <w:r>
        <w:rPr>
          <w:rFonts w:hint="eastAsia"/>
          <w:lang w:eastAsia="zh-CN"/>
        </w:rPr>
        <w:t xml:space="preserve">  </w:t>
      </w:r>
      <w:r>
        <w:rPr>
          <w:rFonts w:ascii="黑体" w:hAnsi="黑体" w:cs="黑体" w:hint="eastAsia"/>
          <w:lang w:eastAsia="zh-CN"/>
        </w:rPr>
        <w:t>RDC板接</w:t>
      </w:r>
      <w:bookmarkStart w:id="58" w:name="OLE_LINK36"/>
      <w:r>
        <w:rPr>
          <w:rFonts w:ascii="黑体" w:hAnsi="黑体" w:cs="黑体" w:hint="eastAsia"/>
          <w:lang w:eastAsia="zh-CN"/>
        </w:rPr>
        <w:t>线示</w:t>
      </w:r>
      <w:bookmarkEnd w:id="58"/>
      <w:r>
        <w:rPr>
          <w:rFonts w:ascii="黑体" w:hAnsi="黑体" w:cs="黑体" w:hint="eastAsia"/>
          <w:lang w:eastAsia="zh-CN"/>
        </w:rPr>
        <w:t>意图</w:t>
      </w:r>
      <w:bookmarkEnd w:id="57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44"/>
        <w:gridCol w:w="2335"/>
        <w:gridCol w:w="3033"/>
      </w:tblGrid>
      <w:tr w:rsidR="00DE05CC" w14:paraId="0F67A829" w14:textId="77777777">
        <w:trPr>
          <w:trHeight w:val="473"/>
          <w:jc w:val="center"/>
        </w:trPr>
        <w:tc>
          <w:tcPr>
            <w:tcW w:w="1744" w:type="dxa"/>
            <w:shd w:val="clear" w:color="auto" w:fill="auto"/>
            <w:vAlign w:val="center"/>
          </w:tcPr>
          <w:p w14:paraId="0FDB0646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proofErr w:type="spellStart"/>
            <w:r>
              <w:rPr>
                <w:rFonts w:ascii="黑体" w:eastAsia="黑体" w:hAnsi="黑体" w:cs="黑体" w:hint="eastAsia"/>
                <w:spacing w:val="-2"/>
              </w:rPr>
              <w:t>功能</w:t>
            </w:r>
            <w:proofErr w:type="spellEnd"/>
          </w:p>
        </w:tc>
        <w:tc>
          <w:tcPr>
            <w:tcW w:w="2335" w:type="dxa"/>
            <w:shd w:val="clear" w:color="auto" w:fill="auto"/>
            <w:vAlign w:val="center"/>
          </w:tcPr>
          <w:p w14:paraId="608C5F81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proofErr w:type="spellStart"/>
            <w:r>
              <w:rPr>
                <w:rFonts w:ascii="黑体" w:eastAsia="黑体" w:hAnsi="黑体" w:cs="黑体" w:hint="eastAsia"/>
                <w:spacing w:val="-2"/>
              </w:rPr>
              <w:t>旋变板位置</w:t>
            </w:r>
            <w:proofErr w:type="spellEnd"/>
          </w:p>
        </w:tc>
        <w:tc>
          <w:tcPr>
            <w:tcW w:w="3033" w:type="dxa"/>
            <w:shd w:val="clear" w:color="auto" w:fill="auto"/>
            <w:vAlign w:val="center"/>
          </w:tcPr>
          <w:p w14:paraId="0438BAEC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proofErr w:type="spellStart"/>
            <w:r>
              <w:rPr>
                <w:rFonts w:ascii="黑体" w:eastAsia="黑体" w:hAnsi="黑体" w:cs="黑体" w:hint="eastAsia"/>
                <w:spacing w:val="-2"/>
              </w:rPr>
              <w:t>说明</w:t>
            </w:r>
            <w:proofErr w:type="spellEnd"/>
          </w:p>
        </w:tc>
      </w:tr>
      <w:tr w:rsidR="00DE05CC" w14:paraId="2DD2CE24" w14:textId="77777777">
        <w:trPr>
          <w:jc w:val="center"/>
        </w:trPr>
        <w:tc>
          <w:tcPr>
            <w:tcW w:w="1744" w:type="dxa"/>
            <w:shd w:val="clear" w:color="auto" w:fill="auto"/>
            <w:vAlign w:val="center"/>
          </w:tcPr>
          <w:p w14:paraId="16AAD7C2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proofErr w:type="spellStart"/>
            <w:r>
              <w:rPr>
                <w:rFonts w:ascii="黑体" w:eastAsia="黑体" w:hAnsi="黑体" w:cs="黑体" w:hint="eastAsia"/>
                <w:spacing w:val="-2"/>
              </w:rPr>
              <w:t>Exc</w:t>
            </w:r>
            <w:proofErr w:type="spellEnd"/>
            <w:r>
              <w:rPr>
                <w:rFonts w:ascii="黑体" w:eastAsia="黑体" w:hAnsi="黑体" w:cs="黑体" w:hint="eastAsia"/>
                <w:spacing w:val="-2"/>
              </w:rPr>
              <w:t>+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3323DD0F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J4[5]</w:t>
            </w:r>
          </w:p>
        </w:tc>
        <w:tc>
          <w:tcPr>
            <w:tcW w:w="3033" w:type="dxa"/>
            <w:vMerge w:val="restart"/>
            <w:shd w:val="clear" w:color="auto" w:fill="auto"/>
            <w:vAlign w:val="center"/>
          </w:tcPr>
          <w:p w14:paraId="01E4490B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proofErr w:type="spellStart"/>
            <w:r>
              <w:rPr>
                <w:rFonts w:ascii="黑体" w:eastAsia="黑体" w:hAnsi="黑体" w:cs="黑体" w:hint="eastAsia"/>
                <w:spacing w:val="-2"/>
              </w:rPr>
              <w:t>旋变信号</w:t>
            </w:r>
            <w:proofErr w:type="spellEnd"/>
          </w:p>
        </w:tc>
      </w:tr>
      <w:tr w:rsidR="00DE05CC" w14:paraId="5E18348D" w14:textId="77777777">
        <w:trPr>
          <w:jc w:val="center"/>
        </w:trPr>
        <w:tc>
          <w:tcPr>
            <w:tcW w:w="1744" w:type="dxa"/>
            <w:shd w:val="clear" w:color="auto" w:fill="auto"/>
            <w:vAlign w:val="center"/>
          </w:tcPr>
          <w:p w14:paraId="0B3AF5D4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proofErr w:type="spellStart"/>
            <w:r>
              <w:rPr>
                <w:rFonts w:ascii="黑体" w:eastAsia="黑体" w:hAnsi="黑体" w:cs="黑体" w:hint="eastAsia"/>
                <w:spacing w:val="-2"/>
              </w:rPr>
              <w:t>Exc</w:t>
            </w:r>
            <w:proofErr w:type="spellEnd"/>
            <w:r>
              <w:rPr>
                <w:rFonts w:ascii="黑体" w:eastAsia="黑体" w:hAnsi="黑体" w:cs="黑体" w:hint="eastAsia"/>
                <w:spacing w:val="-2"/>
              </w:rPr>
              <w:t>-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6FF579B7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J4[6]</w:t>
            </w:r>
          </w:p>
        </w:tc>
        <w:tc>
          <w:tcPr>
            <w:tcW w:w="3033" w:type="dxa"/>
            <w:vMerge/>
            <w:shd w:val="clear" w:color="auto" w:fill="auto"/>
            <w:vAlign w:val="center"/>
          </w:tcPr>
          <w:p w14:paraId="374B480F" w14:textId="77777777" w:rsidR="00DE05CC" w:rsidRDefault="00DE05CC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</w:p>
        </w:tc>
      </w:tr>
      <w:tr w:rsidR="00DE05CC" w14:paraId="0BD75D63" w14:textId="77777777">
        <w:trPr>
          <w:trHeight w:val="90"/>
          <w:jc w:val="center"/>
        </w:trPr>
        <w:tc>
          <w:tcPr>
            <w:tcW w:w="1744" w:type="dxa"/>
            <w:shd w:val="clear" w:color="auto" w:fill="auto"/>
            <w:vAlign w:val="center"/>
          </w:tcPr>
          <w:p w14:paraId="61A4DB8A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Cos+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0C872091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J4[1]</w:t>
            </w:r>
          </w:p>
        </w:tc>
        <w:tc>
          <w:tcPr>
            <w:tcW w:w="3033" w:type="dxa"/>
            <w:vMerge/>
            <w:shd w:val="clear" w:color="auto" w:fill="auto"/>
            <w:vAlign w:val="center"/>
          </w:tcPr>
          <w:p w14:paraId="36F90F93" w14:textId="77777777" w:rsidR="00DE05CC" w:rsidRDefault="00DE05CC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</w:p>
        </w:tc>
      </w:tr>
      <w:tr w:rsidR="00DE05CC" w14:paraId="0D6BAA56" w14:textId="77777777">
        <w:trPr>
          <w:jc w:val="center"/>
        </w:trPr>
        <w:tc>
          <w:tcPr>
            <w:tcW w:w="1744" w:type="dxa"/>
            <w:shd w:val="clear" w:color="auto" w:fill="auto"/>
            <w:vAlign w:val="center"/>
          </w:tcPr>
          <w:p w14:paraId="6026506A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Cos-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38E7EE37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J4[2]</w:t>
            </w:r>
          </w:p>
        </w:tc>
        <w:tc>
          <w:tcPr>
            <w:tcW w:w="3033" w:type="dxa"/>
            <w:vMerge/>
            <w:shd w:val="clear" w:color="auto" w:fill="auto"/>
            <w:vAlign w:val="center"/>
          </w:tcPr>
          <w:p w14:paraId="34AA898D" w14:textId="77777777" w:rsidR="00DE05CC" w:rsidRDefault="00DE05CC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</w:p>
        </w:tc>
      </w:tr>
      <w:tr w:rsidR="00DE05CC" w14:paraId="7761729F" w14:textId="77777777">
        <w:trPr>
          <w:jc w:val="center"/>
        </w:trPr>
        <w:tc>
          <w:tcPr>
            <w:tcW w:w="1744" w:type="dxa"/>
            <w:shd w:val="clear" w:color="auto" w:fill="auto"/>
            <w:vAlign w:val="center"/>
          </w:tcPr>
          <w:p w14:paraId="76725CFC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Sin+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1C663526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J4[3]</w:t>
            </w:r>
          </w:p>
        </w:tc>
        <w:tc>
          <w:tcPr>
            <w:tcW w:w="3033" w:type="dxa"/>
            <w:vMerge/>
            <w:shd w:val="clear" w:color="auto" w:fill="auto"/>
            <w:vAlign w:val="center"/>
          </w:tcPr>
          <w:p w14:paraId="1811A130" w14:textId="77777777" w:rsidR="00DE05CC" w:rsidRDefault="00DE05CC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</w:p>
        </w:tc>
      </w:tr>
      <w:tr w:rsidR="00DE05CC" w14:paraId="1BDF49C9" w14:textId="77777777">
        <w:trPr>
          <w:jc w:val="center"/>
        </w:trPr>
        <w:tc>
          <w:tcPr>
            <w:tcW w:w="1744" w:type="dxa"/>
            <w:shd w:val="clear" w:color="auto" w:fill="auto"/>
            <w:vAlign w:val="center"/>
          </w:tcPr>
          <w:p w14:paraId="707722D6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Sin-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25806D4C" w14:textId="77777777" w:rsidR="00DE05CC" w:rsidRDefault="00480A33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黑体" w:eastAsia="黑体" w:hAnsi="黑体" w:cs="黑体"/>
                <w:spacing w:val="-2"/>
              </w:rPr>
            </w:pPr>
            <w:r>
              <w:rPr>
                <w:rFonts w:ascii="黑体" w:eastAsia="黑体" w:hAnsi="黑体" w:cs="黑体" w:hint="eastAsia"/>
                <w:spacing w:val="-2"/>
              </w:rPr>
              <w:t>J4[4]</w:t>
            </w:r>
          </w:p>
        </w:tc>
        <w:tc>
          <w:tcPr>
            <w:tcW w:w="3033" w:type="dxa"/>
            <w:vMerge/>
            <w:shd w:val="clear" w:color="auto" w:fill="auto"/>
            <w:vAlign w:val="center"/>
          </w:tcPr>
          <w:p w14:paraId="4AEDB255" w14:textId="77777777" w:rsidR="00DE05CC" w:rsidRDefault="00DE05CC">
            <w:pPr>
              <w:pStyle w:val="TableParagraph"/>
              <w:spacing w:before="20"/>
              <w:ind w:left="191" w:right="183" w:firstLineChars="0" w:firstLine="0"/>
              <w:jc w:val="center"/>
              <w:rPr>
                <w:rFonts w:ascii="思源黑体 Normal" w:eastAsia="思源黑体 Normal" w:hAnsi="思源黑体 Normal"/>
                <w:spacing w:val="-2"/>
              </w:rPr>
            </w:pPr>
          </w:p>
        </w:tc>
      </w:tr>
    </w:tbl>
    <w:p w14:paraId="601E74DE" w14:textId="77777777" w:rsidR="00DE05CC" w:rsidRDefault="00DE05CC">
      <w:pPr>
        <w:pStyle w:val="3"/>
        <w:numPr>
          <w:ilvl w:val="2"/>
          <w:numId w:val="0"/>
        </w:numPr>
        <w:rPr>
          <w:lang w:eastAsia="zh-CN"/>
        </w:rPr>
      </w:pPr>
    </w:p>
    <w:p w14:paraId="0B76421E" w14:textId="77777777" w:rsidR="00DE05CC" w:rsidRDefault="00480A33" w:rsidP="000526DC">
      <w:pPr>
        <w:pStyle w:val="3"/>
        <w:numPr>
          <w:ilvl w:val="2"/>
          <w:numId w:val="6"/>
        </w:numPr>
        <w:rPr>
          <w:lang w:eastAsia="zh-CN"/>
        </w:rPr>
      </w:pPr>
      <w:r>
        <w:rPr>
          <w:rFonts w:hint="eastAsia"/>
          <w:lang w:eastAsia="zh-CN"/>
        </w:rPr>
        <w:t>QEO</w:t>
      </w:r>
      <w:r>
        <w:rPr>
          <w:rFonts w:hint="eastAsia"/>
          <w:lang w:eastAsia="zh-CN"/>
        </w:rPr>
        <w:t>接口</w:t>
      </w:r>
    </w:p>
    <w:p w14:paraId="52D327BA" w14:textId="77777777" w:rsidR="00DE05CC" w:rsidRDefault="00480A33">
      <w:pPr>
        <w:rPr>
          <w:lang w:eastAsia="zh-CN"/>
        </w:rPr>
      </w:pPr>
      <w:r>
        <w:rPr>
          <w:rFonts w:hint="eastAsia"/>
          <w:lang w:eastAsia="zh-CN"/>
        </w:rPr>
        <w:t>J3_1\2\3</w:t>
      </w:r>
      <w:r>
        <w:rPr>
          <w:rFonts w:hint="eastAsia"/>
          <w:lang w:eastAsia="zh-CN"/>
        </w:rPr>
        <w:t>引脚是</w:t>
      </w:r>
      <w:bookmarkStart w:id="59" w:name="OLE_LINK12"/>
      <w:r>
        <w:rPr>
          <w:rFonts w:hint="eastAsia"/>
          <w:lang w:eastAsia="zh-CN"/>
        </w:rPr>
        <w:t>HPM5300RDC</w:t>
      </w:r>
      <w:bookmarkEnd w:id="59"/>
      <w:r>
        <w:rPr>
          <w:rFonts w:hint="eastAsia"/>
          <w:lang w:eastAsia="zh-CN"/>
        </w:rPr>
        <w:t>板上的</w:t>
      </w:r>
      <w:r>
        <w:rPr>
          <w:rFonts w:hint="eastAsia"/>
          <w:lang w:eastAsia="zh-CN"/>
        </w:rPr>
        <w:t>QEO</w:t>
      </w:r>
      <w:r>
        <w:rPr>
          <w:rFonts w:hint="eastAsia"/>
          <w:lang w:eastAsia="zh-CN"/>
        </w:rPr>
        <w:t>接口。</w:t>
      </w:r>
    </w:p>
    <w:p w14:paraId="09A7F892" w14:textId="77777777" w:rsidR="00DE05CC" w:rsidRDefault="00DE05CC">
      <w:pPr>
        <w:rPr>
          <w:highlight w:val="yellow"/>
          <w:lang w:eastAsia="zh-CN"/>
        </w:rPr>
      </w:pPr>
    </w:p>
    <w:p w14:paraId="0BF79F08" w14:textId="5FB52FA2" w:rsidR="00DE05CC" w:rsidRDefault="00DE05CC">
      <w:pPr>
        <w:ind w:firstLineChars="0" w:firstLine="0"/>
        <w:rPr>
          <w:highlight w:val="yellow"/>
          <w:lang w:eastAsia="zh-CN"/>
        </w:rPr>
      </w:pPr>
    </w:p>
    <w:p w14:paraId="44F1333E" w14:textId="74479FBF" w:rsidR="006A06FA" w:rsidRDefault="006A06FA">
      <w:pPr>
        <w:ind w:firstLineChars="0" w:firstLine="0"/>
        <w:rPr>
          <w:highlight w:val="yellow"/>
          <w:lang w:eastAsia="zh-CN"/>
        </w:rPr>
      </w:pPr>
    </w:p>
    <w:p w14:paraId="7AC85480" w14:textId="21D08445" w:rsidR="006A06FA" w:rsidRDefault="006A06FA">
      <w:pPr>
        <w:ind w:firstLineChars="0" w:firstLine="0"/>
        <w:rPr>
          <w:highlight w:val="yellow"/>
          <w:lang w:eastAsia="zh-CN"/>
        </w:rPr>
      </w:pPr>
    </w:p>
    <w:p w14:paraId="576EFD91" w14:textId="67E5B9AD" w:rsidR="006A06FA" w:rsidRDefault="006A06FA">
      <w:pPr>
        <w:ind w:firstLineChars="0" w:firstLine="0"/>
        <w:rPr>
          <w:highlight w:val="yellow"/>
          <w:lang w:eastAsia="zh-CN"/>
        </w:rPr>
      </w:pPr>
    </w:p>
    <w:p w14:paraId="73111B74" w14:textId="77777777" w:rsidR="006A06FA" w:rsidRDefault="006A06FA">
      <w:pPr>
        <w:ind w:firstLineChars="0" w:firstLine="0"/>
        <w:rPr>
          <w:highlight w:val="yellow"/>
          <w:lang w:eastAsia="zh-CN"/>
        </w:rPr>
      </w:pPr>
    </w:p>
    <w:p w14:paraId="359CACE8" w14:textId="77777777" w:rsidR="00DE05CC" w:rsidRDefault="00480A33">
      <w:pPr>
        <w:pStyle w:val="1"/>
        <w:numPr>
          <w:ilvl w:val="0"/>
          <w:numId w:val="6"/>
        </w:numPr>
        <w:spacing w:after="360"/>
        <w:rPr>
          <w:lang w:eastAsia="zh-CN"/>
        </w:rPr>
      </w:pPr>
      <w:bookmarkStart w:id="60" w:name="_Toc2164"/>
      <w:bookmarkStart w:id="61" w:name="_Toc23553"/>
      <w:bookmarkStart w:id="62" w:name="OLE_LINK25"/>
      <w:r>
        <w:rPr>
          <w:rFonts w:hint="eastAsia"/>
          <w:lang w:eastAsia="zh-CN"/>
        </w:rPr>
        <w:lastRenderedPageBreak/>
        <w:t>适配</w:t>
      </w:r>
      <w:proofErr w:type="gramStart"/>
      <w:r>
        <w:rPr>
          <w:rFonts w:hint="eastAsia"/>
          <w:lang w:eastAsia="zh-CN"/>
        </w:rPr>
        <w:t>旋</w:t>
      </w:r>
      <w:bookmarkStart w:id="63" w:name="OLE_LINK27"/>
      <w:proofErr w:type="gramEnd"/>
      <w:r>
        <w:rPr>
          <w:rFonts w:hint="eastAsia"/>
          <w:lang w:eastAsia="zh-CN"/>
        </w:rPr>
        <w:t>变</w:t>
      </w:r>
      <w:bookmarkStart w:id="64" w:name="OLE_LINK26"/>
      <w:bookmarkEnd w:id="63"/>
      <w:r>
        <w:rPr>
          <w:rFonts w:hint="eastAsia"/>
          <w:lang w:eastAsia="zh-CN"/>
        </w:rPr>
        <w:t>调节</w:t>
      </w:r>
      <w:bookmarkEnd w:id="64"/>
      <w:r>
        <w:rPr>
          <w:rFonts w:hint="eastAsia"/>
          <w:lang w:eastAsia="zh-CN"/>
        </w:rPr>
        <w:t>方法</w:t>
      </w:r>
      <w:bookmarkEnd w:id="60"/>
      <w:bookmarkEnd w:id="61"/>
    </w:p>
    <w:bookmarkEnd w:id="62"/>
    <w:p w14:paraId="56A20032" w14:textId="77777777" w:rsidR="00DE05CC" w:rsidRDefault="00480A33">
      <w:pPr>
        <w:snapToGrid w:val="0"/>
        <w:rPr>
          <w:lang w:eastAsia="zh-CN"/>
        </w:rPr>
      </w:pPr>
      <w:r>
        <w:rPr>
          <w:rFonts w:hint="eastAsia"/>
          <w:lang w:eastAsia="zh-CN"/>
        </w:rPr>
        <w:t>该章节</w:t>
      </w:r>
      <w:r>
        <w:rPr>
          <w:lang w:eastAsia="zh-CN"/>
        </w:rPr>
        <w:t>提供了励磁放大器和正余弦反馈绕组的模拟信号硬件参考设计</w:t>
      </w:r>
      <w:r>
        <w:rPr>
          <w:rFonts w:hint="eastAsia"/>
          <w:lang w:eastAsia="zh-CN"/>
        </w:rPr>
        <w:t>，介绍</w:t>
      </w:r>
      <w:r>
        <w:rPr>
          <w:lang w:eastAsia="zh-CN"/>
        </w:rPr>
        <w:t>适配不同激励电压和不同电压比的旋变输出信号的调试方法。</w:t>
      </w:r>
    </w:p>
    <w:p w14:paraId="1559D40C" w14:textId="395BE6B9" w:rsidR="00DE05CC" w:rsidRDefault="00480A33" w:rsidP="006A06FA">
      <w:pPr>
        <w:pStyle w:val="2"/>
        <w:numPr>
          <w:ilvl w:val="1"/>
          <w:numId w:val="6"/>
        </w:numPr>
        <w:rPr>
          <w:lang w:eastAsia="zh-CN"/>
        </w:rPr>
      </w:pPr>
      <w:bookmarkStart w:id="65" w:name="_Toc24231"/>
      <w:r>
        <w:rPr>
          <w:rFonts w:hint="eastAsia"/>
          <w:lang w:eastAsia="zh-CN"/>
        </w:rPr>
        <w:t>关键</w:t>
      </w:r>
      <w:bookmarkStart w:id="66" w:name="OLE_LINK24"/>
      <w:r>
        <w:rPr>
          <w:rFonts w:hint="eastAsia"/>
          <w:lang w:eastAsia="zh-CN"/>
        </w:rPr>
        <w:t>参数</w:t>
      </w:r>
      <w:bookmarkEnd w:id="65"/>
      <w:bookmarkEnd w:id="66"/>
    </w:p>
    <w:p w14:paraId="3228900D" w14:textId="77777777" w:rsidR="00DE05CC" w:rsidRDefault="00480A33">
      <w:pPr>
        <w:snapToGrid w:val="0"/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该设计适配的旋转变压器，关键参数如下表5所示。</w:t>
      </w:r>
    </w:p>
    <w:p w14:paraId="592B0555" w14:textId="77777777" w:rsidR="00DE05CC" w:rsidRDefault="00480A33">
      <w:pPr>
        <w:pStyle w:val="a3"/>
        <w:ind w:right="93"/>
        <w:jc w:val="center"/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14:paraId="62787A13" w14:textId="2BD7AF0D" w:rsidR="00DE05CC" w:rsidRDefault="00480A33">
      <w:pPr>
        <w:pStyle w:val="a3"/>
        <w:jc w:val="center"/>
        <w:rPr>
          <w:lang w:eastAsia="zh-CN"/>
        </w:rPr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 w:rsidR="00233829">
        <w:rPr>
          <w:noProof/>
        </w:rPr>
        <w:t>4</w:t>
      </w:r>
      <w:r>
        <w:fldChar w:fldCharType="end"/>
      </w:r>
      <w:bookmarkStart w:id="67" w:name="_Toc15725"/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关键参数</w:t>
      </w:r>
      <w:bookmarkEnd w:id="67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2775"/>
        <w:gridCol w:w="1843"/>
      </w:tblGrid>
      <w:tr w:rsidR="00DE05CC" w14:paraId="614A2152" w14:textId="77777777" w:rsidTr="008E57FD">
        <w:trPr>
          <w:jc w:val="center"/>
        </w:trPr>
        <w:tc>
          <w:tcPr>
            <w:tcW w:w="2176" w:type="dxa"/>
            <w:vAlign w:val="center"/>
          </w:tcPr>
          <w:p w14:paraId="42F00FD5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项 目</w:t>
            </w:r>
          </w:p>
        </w:tc>
        <w:tc>
          <w:tcPr>
            <w:tcW w:w="2775" w:type="dxa"/>
            <w:vAlign w:val="center"/>
          </w:tcPr>
          <w:p w14:paraId="0E9C2B8F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说明</w:t>
            </w:r>
          </w:p>
        </w:tc>
        <w:tc>
          <w:tcPr>
            <w:tcW w:w="1843" w:type="dxa"/>
            <w:vAlign w:val="center"/>
          </w:tcPr>
          <w:p w14:paraId="183FC3E0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备注</w:t>
            </w:r>
          </w:p>
        </w:tc>
      </w:tr>
      <w:tr w:rsidR="00DE05CC" w14:paraId="1B2CEB6E" w14:textId="77777777" w:rsidTr="008E57FD">
        <w:trPr>
          <w:jc w:val="center"/>
        </w:trPr>
        <w:tc>
          <w:tcPr>
            <w:tcW w:w="2176" w:type="dxa"/>
            <w:vAlign w:val="center"/>
          </w:tcPr>
          <w:p w14:paraId="73ED226C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极对数</w:t>
            </w:r>
          </w:p>
        </w:tc>
        <w:tc>
          <w:tcPr>
            <w:tcW w:w="2775" w:type="dxa"/>
            <w:vAlign w:val="center"/>
          </w:tcPr>
          <w:p w14:paraId="6B4E8F0E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4</w:t>
            </w:r>
          </w:p>
        </w:tc>
        <w:tc>
          <w:tcPr>
            <w:tcW w:w="1843" w:type="dxa"/>
            <w:vAlign w:val="center"/>
          </w:tcPr>
          <w:p w14:paraId="3FD2F5CF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43DB1CF3" w14:textId="77777777" w:rsidTr="008E57FD">
        <w:trPr>
          <w:jc w:val="center"/>
        </w:trPr>
        <w:tc>
          <w:tcPr>
            <w:tcW w:w="2176" w:type="dxa"/>
            <w:vAlign w:val="center"/>
          </w:tcPr>
          <w:p w14:paraId="25509DA6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励磁电压</w:t>
            </w:r>
          </w:p>
        </w:tc>
        <w:tc>
          <w:tcPr>
            <w:tcW w:w="2775" w:type="dxa"/>
            <w:vAlign w:val="center"/>
          </w:tcPr>
          <w:p w14:paraId="20BCB61C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7VAC</w:t>
            </w:r>
          </w:p>
        </w:tc>
        <w:tc>
          <w:tcPr>
            <w:tcW w:w="1843" w:type="dxa"/>
            <w:vAlign w:val="center"/>
          </w:tcPr>
          <w:p w14:paraId="02A30A9F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有效值</w:t>
            </w:r>
          </w:p>
        </w:tc>
      </w:tr>
      <w:tr w:rsidR="00DE05CC" w14:paraId="315F886B" w14:textId="77777777" w:rsidTr="008E57FD">
        <w:trPr>
          <w:jc w:val="center"/>
        </w:trPr>
        <w:tc>
          <w:tcPr>
            <w:tcW w:w="2176" w:type="dxa"/>
            <w:vAlign w:val="center"/>
          </w:tcPr>
          <w:p w14:paraId="47F2700B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励磁频率</w:t>
            </w:r>
          </w:p>
        </w:tc>
        <w:tc>
          <w:tcPr>
            <w:tcW w:w="2775" w:type="dxa"/>
            <w:vAlign w:val="center"/>
          </w:tcPr>
          <w:p w14:paraId="3AC137B4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10KHz</w:t>
            </w:r>
          </w:p>
        </w:tc>
        <w:tc>
          <w:tcPr>
            <w:tcW w:w="1843" w:type="dxa"/>
            <w:vAlign w:val="center"/>
          </w:tcPr>
          <w:p w14:paraId="2182C8D6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3D3F645D" w14:textId="77777777" w:rsidTr="008E57FD">
        <w:trPr>
          <w:jc w:val="center"/>
        </w:trPr>
        <w:tc>
          <w:tcPr>
            <w:tcW w:w="2176" w:type="dxa"/>
            <w:vAlign w:val="center"/>
          </w:tcPr>
          <w:p w14:paraId="39014012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变压比</w:t>
            </w:r>
          </w:p>
        </w:tc>
        <w:tc>
          <w:tcPr>
            <w:tcW w:w="2775" w:type="dxa"/>
            <w:vAlign w:val="center"/>
          </w:tcPr>
          <w:p w14:paraId="0003CC28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0.286士10%</w:t>
            </w:r>
          </w:p>
        </w:tc>
        <w:tc>
          <w:tcPr>
            <w:tcW w:w="1843" w:type="dxa"/>
            <w:vAlign w:val="center"/>
          </w:tcPr>
          <w:p w14:paraId="2CBBD74D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34C425CC" w14:textId="77777777" w:rsidTr="008E57FD">
        <w:trPr>
          <w:jc w:val="center"/>
        </w:trPr>
        <w:tc>
          <w:tcPr>
            <w:tcW w:w="2176" w:type="dxa"/>
            <w:vAlign w:val="center"/>
          </w:tcPr>
          <w:p w14:paraId="43FA1EB6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电气误差</w:t>
            </w:r>
          </w:p>
        </w:tc>
        <w:tc>
          <w:tcPr>
            <w:tcW w:w="2775" w:type="dxa"/>
            <w:vAlign w:val="center"/>
          </w:tcPr>
          <w:p w14:paraId="6D7902E2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≤±30'Max</w:t>
            </w:r>
          </w:p>
        </w:tc>
        <w:tc>
          <w:tcPr>
            <w:tcW w:w="1843" w:type="dxa"/>
            <w:vAlign w:val="center"/>
          </w:tcPr>
          <w:p w14:paraId="56707EFA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机械角度</w:t>
            </w:r>
          </w:p>
        </w:tc>
      </w:tr>
      <w:tr w:rsidR="00DE05CC" w14:paraId="5612BE35" w14:textId="77777777" w:rsidTr="008E57FD">
        <w:trPr>
          <w:jc w:val="center"/>
        </w:trPr>
        <w:tc>
          <w:tcPr>
            <w:tcW w:w="2176" w:type="dxa"/>
            <w:vAlign w:val="center"/>
          </w:tcPr>
          <w:p w14:paraId="63EAC8F1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相位移</w:t>
            </w:r>
          </w:p>
        </w:tc>
        <w:tc>
          <w:tcPr>
            <w:tcW w:w="2775" w:type="dxa"/>
            <w:vAlign w:val="center"/>
          </w:tcPr>
          <w:p w14:paraId="412BAA7B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&lt;-15°</w:t>
            </w:r>
          </w:p>
        </w:tc>
        <w:tc>
          <w:tcPr>
            <w:tcW w:w="1843" w:type="dxa"/>
            <w:vAlign w:val="center"/>
          </w:tcPr>
          <w:p w14:paraId="4337FDDC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2189EFDF" w14:textId="77777777" w:rsidTr="008E57FD">
        <w:trPr>
          <w:jc w:val="center"/>
        </w:trPr>
        <w:tc>
          <w:tcPr>
            <w:tcW w:w="2176" w:type="dxa"/>
            <w:vAlign w:val="center"/>
          </w:tcPr>
          <w:p w14:paraId="2817D691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输入阻抗:</w:t>
            </w:r>
            <w:proofErr w:type="spellStart"/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Zro</w:t>
            </w:r>
            <w:proofErr w:type="spellEnd"/>
          </w:p>
        </w:tc>
        <w:tc>
          <w:tcPr>
            <w:tcW w:w="2775" w:type="dxa"/>
            <w:vAlign w:val="center"/>
          </w:tcPr>
          <w:p w14:paraId="358F2DF3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120Ω</w:t>
            </w:r>
            <w:bookmarkStart w:id="68" w:name="OLE_LINK32"/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±</w:t>
            </w:r>
            <w:bookmarkEnd w:id="68"/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20%</w:t>
            </w:r>
          </w:p>
        </w:tc>
        <w:tc>
          <w:tcPr>
            <w:tcW w:w="1843" w:type="dxa"/>
            <w:vAlign w:val="center"/>
          </w:tcPr>
          <w:p w14:paraId="50E2A2BC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48E30BC3" w14:textId="77777777" w:rsidTr="008E57FD">
        <w:trPr>
          <w:jc w:val="center"/>
        </w:trPr>
        <w:tc>
          <w:tcPr>
            <w:tcW w:w="2176" w:type="dxa"/>
            <w:vAlign w:val="center"/>
          </w:tcPr>
          <w:p w14:paraId="43C4153A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输出阻抗:</w:t>
            </w:r>
            <w:proofErr w:type="spellStart"/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Zso</w:t>
            </w:r>
            <w:proofErr w:type="spellEnd"/>
          </w:p>
        </w:tc>
        <w:tc>
          <w:tcPr>
            <w:tcW w:w="2775" w:type="dxa"/>
            <w:vAlign w:val="center"/>
          </w:tcPr>
          <w:p w14:paraId="546F3C65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350</w:t>
            </w:r>
            <w:bookmarkStart w:id="69" w:name="OLE_LINK31"/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Ω</w:t>
            </w:r>
            <w:bookmarkEnd w:id="69"/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±20%</w:t>
            </w:r>
          </w:p>
        </w:tc>
        <w:tc>
          <w:tcPr>
            <w:tcW w:w="1843" w:type="dxa"/>
            <w:vAlign w:val="center"/>
          </w:tcPr>
          <w:p w14:paraId="4A6CBEDD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003DC3FC" w14:textId="77777777" w:rsidTr="008E57FD">
        <w:trPr>
          <w:trHeight w:val="348"/>
          <w:jc w:val="center"/>
        </w:trPr>
        <w:tc>
          <w:tcPr>
            <w:tcW w:w="2176" w:type="dxa"/>
            <w:vMerge w:val="restart"/>
            <w:vAlign w:val="center"/>
          </w:tcPr>
          <w:p w14:paraId="49470BC2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耐电压</w:t>
            </w:r>
          </w:p>
        </w:tc>
        <w:tc>
          <w:tcPr>
            <w:tcW w:w="2775" w:type="dxa"/>
            <w:vAlign w:val="center"/>
          </w:tcPr>
          <w:p w14:paraId="459AFC19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对地:AC 500V 1min</w:t>
            </w:r>
          </w:p>
        </w:tc>
        <w:tc>
          <w:tcPr>
            <w:tcW w:w="1843" w:type="dxa"/>
            <w:vMerge w:val="restart"/>
            <w:vAlign w:val="center"/>
          </w:tcPr>
          <w:p w14:paraId="65C63720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588ADCEC" w14:textId="77777777" w:rsidTr="008E57FD">
        <w:trPr>
          <w:trHeight w:val="90"/>
          <w:jc w:val="center"/>
        </w:trPr>
        <w:tc>
          <w:tcPr>
            <w:tcW w:w="2176" w:type="dxa"/>
            <w:vMerge/>
            <w:vAlign w:val="center"/>
          </w:tcPr>
          <w:p w14:paraId="5C94499A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  <w:tc>
          <w:tcPr>
            <w:tcW w:w="2775" w:type="dxa"/>
            <w:vAlign w:val="center"/>
          </w:tcPr>
          <w:p w14:paraId="3FD8757C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相间:AC 500V 1min</w:t>
            </w:r>
          </w:p>
        </w:tc>
        <w:tc>
          <w:tcPr>
            <w:tcW w:w="1843" w:type="dxa"/>
            <w:vMerge/>
            <w:vAlign w:val="center"/>
          </w:tcPr>
          <w:p w14:paraId="6E1FE46B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329011AD" w14:textId="77777777" w:rsidTr="008E57FD">
        <w:trPr>
          <w:jc w:val="center"/>
        </w:trPr>
        <w:tc>
          <w:tcPr>
            <w:tcW w:w="2176" w:type="dxa"/>
            <w:vAlign w:val="center"/>
          </w:tcPr>
          <w:p w14:paraId="624A33E8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绝缘电阻</w:t>
            </w:r>
          </w:p>
        </w:tc>
        <w:tc>
          <w:tcPr>
            <w:tcW w:w="2775" w:type="dxa"/>
            <w:vAlign w:val="center"/>
          </w:tcPr>
          <w:p w14:paraId="53B633E1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250MΩ Min</w:t>
            </w:r>
          </w:p>
        </w:tc>
        <w:tc>
          <w:tcPr>
            <w:tcW w:w="1843" w:type="dxa"/>
            <w:vAlign w:val="center"/>
          </w:tcPr>
          <w:p w14:paraId="0FF12E76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DC 500V</w:t>
            </w:r>
          </w:p>
        </w:tc>
      </w:tr>
      <w:tr w:rsidR="00DE05CC" w14:paraId="0AD8B6C8" w14:textId="77777777" w:rsidTr="008E57FD">
        <w:trPr>
          <w:jc w:val="center"/>
        </w:trPr>
        <w:tc>
          <w:tcPr>
            <w:tcW w:w="2176" w:type="dxa"/>
            <w:vAlign w:val="center"/>
          </w:tcPr>
          <w:p w14:paraId="5C02E526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重量</w:t>
            </w:r>
          </w:p>
        </w:tc>
        <w:tc>
          <w:tcPr>
            <w:tcW w:w="2775" w:type="dxa"/>
            <w:vAlign w:val="center"/>
          </w:tcPr>
          <w:p w14:paraId="761DD1B2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&lt;0.06Kg</w:t>
            </w:r>
          </w:p>
        </w:tc>
        <w:tc>
          <w:tcPr>
            <w:tcW w:w="1843" w:type="dxa"/>
            <w:vAlign w:val="center"/>
          </w:tcPr>
          <w:p w14:paraId="71029345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7F6D9754" w14:textId="77777777" w:rsidTr="008E57FD">
        <w:trPr>
          <w:jc w:val="center"/>
        </w:trPr>
        <w:tc>
          <w:tcPr>
            <w:tcW w:w="2176" w:type="dxa"/>
            <w:vAlign w:val="center"/>
          </w:tcPr>
          <w:p w14:paraId="36E8BBBF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允许最大转速</w:t>
            </w:r>
          </w:p>
        </w:tc>
        <w:tc>
          <w:tcPr>
            <w:tcW w:w="2775" w:type="dxa"/>
            <w:vAlign w:val="center"/>
          </w:tcPr>
          <w:p w14:paraId="197764DB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20000 rpm</w:t>
            </w:r>
          </w:p>
        </w:tc>
        <w:tc>
          <w:tcPr>
            <w:tcW w:w="1843" w:type="dxa"/>
            <w:vAlign w:val="center"/>
          </w:tcPr>
          <w:p w14:paraId="1464F091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56EDF8D9" w14:textId="77777777" w:rsidTr="008E57FD">
        <w:trPr>
          <w:jc w:val="center"/>
        </w:trPr>
        <w:tc>
          <w:tcPr>
            <w:tcW w:w="2176" w:type="dxa"/>
            <w:vAlign w:val="center"/>
          </w:tcPr>
          <w:p w14:paraId="2A537B9C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工作温度范围</w:t>
            </w:r>
          </w:p>
        </w:tc>
        <w:tc>
          <w:tcPr>
            <w:tcW w:w="2775" w:type="dxa"/>
            <w:vAlign w:val="center"/>
          </w:tcPr>
          <w:p w14:paraId="5FB9E085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-40℃~155℃</w:t>
            </w:r>
          </w:p>
        </w:tc>
        <w:tc>
          <w:tcPr>
            <w:tcW w:w="1843" w:type="dxa"/>
            <w:vAlign w:val="center"/>
          </w:tcPr>
          <w:p w14:paraId="78E727C7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19569AB6" w14:textId="77777777" w:rsidTr="008E57FD">
        <w:trPr>
          <w:jc w:val="center"/>
        </w:trPr>
        <w:tc>
          <w:tcPr>
            <w:tcW w:w="2176" w:type="dxa"/>
            <w:vAlign w:val="center"/>
          </w:tcPr>
          <w:p w14:paraId="02708AE8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励磁电阻</w:t>
            </w:r>
          </w:p>
        </w:tc>
        <w:tc>
          <w:tcPr>
            <w:tcW w:w="2775" w:type="dxa"/>
            <w:vAlign w:val="center"/>
          </w:tcPr>
          <w:p w14:paraId="328D933D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22Ω</w:t>
            </w:r>
            <w:bookmarkStart w:id="70" w:name="OLE_LINK33"/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±</w:t>
            </w:r>
            <w:bookmarkEnd w:id="70"/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10%</w:t>
            </w:r>
          </w:p>
        </w:tc>
        <w:tc>
          <w:tcPr>
            <w:tcW w:w="1843" w:type="dxa"/>
            <w:vAlign w:val="center"/>
          </w:tcPr>
          <w:p w14:paraId="7C566466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447FF53D" w14:textId="77777777" w:rsidTr="008E57FD">
        <w:trPr>
          <w:jc w:val="center"/>
        </w:trPr>
        <w:tc>
          <w:tcPr>
            <w:tcW w:w="2176" w:type="dxa"/>
            <w:vAlign w:val="center"/>
          </w:tcPr>
          <w:p w14:paraId="2A7A031F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正弦电阻</w:t>
            </w:r>
          </w:p>
        </w:tc>
        <w:tc>
          <w:tcPr>
            <w:tcW w:w="2775" w:type="dxa"/>
            <w:vAlign w:val="center"/>
          </w:tcPr>
          <w:p w14:paraId="25D68F49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bookmarkStart w:id="71" w:name="OLE_LINK34"/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42Ω±10%</w:t>
            </w:r>
            <w:bookmarkEnd w:id="71"/>
          </w:p>
        </w:tc>
        <w:tc>
          <w:tcPr>
            <w:tcW w:w="1843" w:type="dxa"/>
            <w:vAlign w:val="center"/>
          </w:tcPr>
          <w:p w14:paraId="3343A0E3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  <w:tr w:rsidR="00DE05CC" w14:paraId="2ADE82BB" w14:textId="77777777" w:rsidTr="008E57FD">
        <w:trPr>
          <w:jc w:val="center"/>
        </w:trPr>
        <w:tc>
          <w:tcPr>
            <w:tcW w:w="2176" w:type="dxa"/>
            <w:vAlign w:val="center"/>
          </w:tcPr>
          <w:p w14:paraId="7BEFF7A7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余弦电阻</w:t>
            </w:r>
          </w:p>
        </w:tc>
        <w:tc>
          <w:tcPr>
            <w:tcW w:w="2775" w:type="dxa"/>
            <w:vAlign w:val="center"/>
          </w:tcPr>
          <w:p w14:paraId="3FFCC159" w14:textId="77777777" w:rsidR="00DE05CC" w:rsidRPr="008E57FD" w:rsidRDefault="00480A33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  <w:r w:rsidRPr="008E57FD">
              <w:rPr>
                <w:rFonts w:ascii="思源黑体 Normal" w:eastAsia="思源黑体 Normal" w:hAnsi="思源黑体 Normal" w:hint="eastAsia"/>
                <w:lang w:eastAsia="zh-CN"/>
              </w:rPr>
              <w:t>42Ω±10%</w:t>
            </w:r>
          </w:p>
        </w:tc>
        <w:tc>
          <w:tcPr>
            <w:tcW w:w="1843" w:type="dxa"/>
            <w:vAlign w:val="center"/>
          </w:tcPr>
          <w:p w14:paraId="5E923A96" w14:textId="77777777" w:rsidR="00DE05CC" w:rsidRPr="008E57FD" w:rsidRDefault="00DE05CC" w:rsidP="008E57FD">
            <w:pPr>
              <w:pStyle w:val="a4"/>
              <w:spacing w:before="55" w:line="297" w:lineRule="auto"/>
              <w:ind w:right="258"/>
              <w:jc w:val="center"/>
              <w:rPr>
                <w:rFonts w:ascii="思源黑体 Normal" w:eastAsia="思源黑体 Normal" w:hAnsi="思源黑体 Normal"/>
                <w:lang w:eastAsia="zh-CN"/>
              </w:rPr>
            </w:pPr>
          </w:p>
        </w:tc>
      </w:tr>
    </w:tbl>
    <w:p w14:paraId="354A0B8A" w14:textId="1A5B468B" w:rsidR="00DE05CC" w:rsidRDefault="00DE05CC">
      <w:pPr>
        <w:snapToGrid w:val="0"/>
        <w:rPr>
          <w:rFonts w:ascii="宋体" w:hAnsi="宋体" w:cs="宋体"/>
          <w:lang w:eastAsia="zh-CN"/>
        </w:rPr>
      </w:pPr>
    </w:p>
    <w:p w14:paraId="3AAE0DBA" w14:textId="42515A22" w:rsidR="0090690B" w:rsidRDefault="0090690B">
      <w:pPr>
        <w:snapToGrid w:val="0"/>
        <w:rPr>
          <w:rFonts w:ascii="宋体" w:hAnsi="宋体" w:cs="宋体"/>
          <w:lang w:eastAsia="zh-CN"/>
        </w:rPr>
      </w:pPr>
    </w:p>
    <w:p w14:paraId="45FBA1B8" w14:textId="77777777" w:rsidR="0090690B" w:rsidRDefault="0090690B">
      <w:pPr>
        <w:snapToGrid w:val="0"/>
        <w:rPr>
          <w:rFonts w:ascii="宋体" w:hAnsi="宋体" w:cs="宋体" w:hint="eastAsia"/>
          <w:lang w:eastAsia="zh-CN"/>
        </w:rPr>
      </w:pPr>
    </w:p>
    <w:p w14:paraId="74A96B2C" w14:textId="77777777" w:rsidR="00DE05CC" w:rsidRDefault="00DE05CC">
      <w:pPr>
        <w:widowControl/>
        <w:jc w:val="center"/>
      </w:pPr>
    </w:p>
    <w:p w14:paraId="2281601C" w14:textId="77777777" w:rsidR="00DE05CC" w:rsidRDefault="00480A33">
      <w:pPr>
        <w:widowControl/>
        <w:rPr>
          <w:lang w:eastAsia="zh-CN"/>
        </w:rPr>
      </w:pPr>
      <w:r>
        <w:rPr>
          <w:rFonts w:hint="eastAsia"/>
          <w:lang w:eastAsia="zh-CN"/>
        </w:rPr>
        <w:lastRenderedPageBreak/>
        <w:t>说明：</w:t>
      </w:r>
    </w:p>
    <w:p w14:paraId="5850E604" w14:textId="77777777" w:rsidR="00DE05CC" w:rsidRDefault="00480A33">
      <w:pPr>
        <w:snapToGrid w:val="0"/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励磁电压为7VAC, 则EXC+、EXC-两端峰峰值电压=2</w:t>
      </w:r>
      <m:oMath>
        <m:r>
          <m:rPr>
            <m:sty m:val="p"/>
          </m:rPr>
          <w:rPr>
            <w:rFonts w:ascii="Cambria Math" w:hAnsi="Cambria Math" w:cs="宋体" w:hint="eastAsia"/>
            <w:lang w:eastAsia="zh-CN"/>
          </w:rPr>
          <m:t>×√</m:t>
        </m:r>
        <m:r>
          <m:rPr>
            <m:sty m:val="p"/>
          </m:rPr>
          <w:rPr>
            <w:rFonts w:ascii="Cambria Math" w:hAnsi="Cambria Math" w:cs="宋体"/>
            <w:lang w:eastAsia="zh-CN"/>
          </w:rPr>
          <m:t>2</m:t>
        </m:r>
        <m:r>
          <m:rPr>
            <m:sty m:val="p"/>
          </m:rPr>
          <w:rPr>
            <w:rFonts w:ascii="Cambria Math" w:hAnsi="Cambria Math" w:cs="宋体" w:hint="eastAsia"/>
            <w:lang w:eastAsia="zh-CN"/>
          </w:rPr>
          <m:t>×</m:t>
        </m:r>
        <m:r>
          <m:rPr>
            <m:sty m:val="p"/>
          </m:rPr>
          <w:rPr>
            <w:rFonts w:ascii="Cambria Math" w:hAnsi="Cambria Math" w:cs="宋体"/>
            <w:lang w:eastAsia="zh-CN"/>
          </w:rPr>
          <m:t>7</m:t>
        </m:r>
        <m:r>
          <m:rPr>
            <m:sty m:val="p"/>
          </m:rPr>
          <w:rPr>
            <w:rFonts w:ascii="Cambria Math" w:hAnsi="Cambria Math" w:cs="宋体" w:hint="eastAsia"/>
            <w:lang w:eastAsia="zh-CN"/>
          </w:rPr>
          <m:t>=</m:t>
        </m:r>
        <m:r>
          <m:rPr>
            <m:sty m:val="p"/>
          </m:rPr>
          <w:rPr>
            <w:rFonts w:ascii="Cambria Math" w:hAnsi="Cambria Math" w:cs="宋体"/>
            <w:lang w:eastAsia="zh-CN"/>
          </w:rPr>
          <m:t>19.8V</m:t>
        </m:r>
      </m:oMath>
    </w:p>
    <w:p w14:paraId="32950B1C" w14:textId="77777777" w:rsidR="00DE05CC" w:rsidRDefault="00480A33">
      <w:pPr>
        <w:snapToGrid w:val="0"/>
        <w:ind w:leftChars="200" w:left="600" w:hangingChars="100" w:hanging="200"/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变压比为0.286±10%,则SIN+、SIN-两端、COS+、COS-两端峰峰值电压</w:t>
      </w:r>
    </w:p>
    <w:p w14:paraId="1AD7FAFB" w14:textId="77777777" w:rsidR="00DE05CC" w:rsidRDefault="00480A33">
      <w:pPr>
        <w:snapToGrid w:val="0"/>
        <w:ind w:leftChars="200" w:left="600" w:hangingChars="100" w:hanging="200"/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=2</w:t>
      </w:r>
      <m:oMath>
        <m:r>
          <m:rPr>
            <m:sty m:val="p"/>
          </m:rPr>
          <w:rPr>
            <w:rFonts w:ascii="Cambria Math" w:hAnsi="Cambria Math" w:cs="宋体" w:hint="eastAsia"/>
            <w:lang w:eastAsia="zh-CN"/>
          </w:rPr>
          <m:t>×√</m:t>
        </m:r>
        <m:r>
          <m:rPr>
            <m:sty m:val="p"/>
          </m:rPr>
          <w:rPr>
            <w:rFonts w:ascii="Cambria Math" w:hAnsi="Cambria Math" w:cs="宋体"/>
            <w:lang w:eastAsia="zh-CN"/>
          </w:rPr>
          <m:t>2</m:t>
        </m:r>
        <m:r>
          <m:rPr>
            <m:sty m:val="p"/>
          </m:rPr>
          <w:rPr>
            <w:rFonts w:ascii="Cambria Math" w:hAnsi="Cambria Math" w:cs="宋体" w:hint="eastAsia"/>
            <w:lang w:eastAsia="zh-CN"/>
          </w:rPr>
          <m:t>×</m:t>
        </m:r>
      </m:oMath>
      <w:r>
        <w:rPr>
          <w:rFonts w:ascii="宋体" w:hAnsi="宋体" w:cs="宋体" w:hint="eastAsia"/>
          <w:lang w:eastAsia="zh-CN"/>
        </w:rPr>
        <w:t>7</w:t>
      </w:r>
      <m:oMath>
        <m:r>
          <m:rPr>
            <m:sty m:val="p"/>
          </m:rPr>
          <w:rPr>
            <w:rFonts w:ascii="Cambria Math" w:hAnsi="Cambria Math" w:cs="宋体" w:hint="eastAsia"/>
            <w:lang w:eastAsia="zh-CN"/>
          </w:rPr>
          <m:t>×</m:t>
        </m:r>
        <m:r>
          <m:rPr>
            <m:sty m:val="p"/>
          </m:rPr>
          <w:rPr>
            <w:rFonts w:ascii="Cambria Math" w:hAnsi="Cambria Math" w:cs="宋体"/>
            <w:lang w:eastAsia="zh-CN"/>
          </w:rPr>
          <m:t>0.286(</m:t>
        </m:r>
        <m:r>
          <m:rPr>
            <m:sty m:val="p"/>
          </m:rPr>
          <w:rPr>
            <w:rFonts w:ascii="Cambria Math" w:hAnsi="Cambria Math" w:cs="宋体" w:hint="eastAsia"/>
            <w:lang w:eastAsia="zh-CN"/>
          </w:rPr>
          <m:t>±</m:t>
        </m:r>
        <m:r>
          <m:rPr>
            <m:sty m:val="p"/>
          </m:rPr>
          <w:rPr>
            <w:rFonts w:ascii="Cambria Math" w:hAnsi="Cambria Math" w:cs="宋体"/>
            <w:lang w:eastAsia="zh-CN"/>
          </w:rPr>
          <m:t>10%</m:t>
        </m:r>
      </m:oMath>
      <w:r>
        <w:rPr>
          <w:rFonts w:ascii="宋体" w:hAnsi="宋体" w:cs="宋体" w:hint="eastAsia"/>
          <w:lang w:eastAsia="zh-CN"/>
        </w:rPr>
        <w:t>)</w:t>
      </w:r>
      <m:oMath>
        <m:r>
          <m:rPr>
            <m:sty m:val="p"/>
          </m:rPr>
          <w:rPr>
            <w:rFonts w:ascii="Cambria Math" w:hAnsi="Cambria Math" w:cs="宋体" w:hint="eastAsia"/>
            <w:lang w:eastAsia="zh-CN"/>
          </w:rPr>
          <m:t>≈</m:t>
        </m:r>
      </m:oMath>
      <w:r>
        <w:rPr>
          <w:rFonts w:ascii="宋体" w:hAnsi="宋体" w:cs="宋体" w:hint="eastAsia"/>
          <w:lang w:eastAsia="zh-CN"/>
        </w:rPr>
        <w:t>5.6V</w:t>
      </w:r>
    </w:p>
    <w:p w14:paraId="6AC41F6F" w14:textId="702FD984" w:rsidR="00DE05CC" w:rsidRDefault="00480A33">
      <w:pPr>
        <w:snapToGrid w:val="0"/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注意：如下图</w:t>
      </w:r>
      <w:r w:rsidR="00797C8F">
        <w:rPr>
          <w:rFonts w:ascii="宋体" w:hAnsi="宋体" w:cs="宋体"/>
          <w:lang w:eastAsia="zh-CN"/>
        </w:rPr>
        <w:t>5</w:t>
      </w:r>
      <w:r>
        <w:rPr>
          <w:rFonts w:ascii="宋体" w:hAnsi="宋体" w:cs="宋体" w:hint="eastAsia"/>
          <w:lang w:eastAsia="zh-CN"/>
        </w:rPr>
        <w:t>、图</w:t>
      </w:r>
      <w:r w:rsidR="00797C8F">
        <w:rPr>
          <w:rFonts w:ascii="宋体" w:hAnsi="宋体" w:cs="宋体"/>
          <w:lang w:eastAsia="zh-CN"/>
        </w:rPr>
        <w:t>6</w:t>
      </w:r>
      <w:r>
        <w:rPr>
          <w:rFonts w:ascii="宋体" w:hAnsi="宋体" w:cs="宋体" w:hint="eastAsia"/>
          <w:lang w:eastAsia="zh-CN"/>
        </w:rPr>
        <w:t>所示激励电压、激励频率、变压比受输入电流、功耗等的影响是变化的，不是固定不变的。</w:t>
      </w:r>
    </w:p>
    <w:p w14:paraId="00F6E4A2" w14:textId="77777777" w:rsidR="00DE05CC" w:rsidRPr="00797C8F" w:rsidRDefault="00DE05CC">
      <w:pPr>
        <w:snapToGrid w:val="0"/>
        <w:ind w:firstLineChars="0" w:firstLine="0"/>
        <w:rPr>
          <w:rFonts w:ascii="宋体" w:hAnsi="宋体" w:cs="宋体"/>
          <w:lang w:eastAsia="zh-CN"/>
        </w:rPr>
      </w:pPr>
    </w:p>
    <w:p w14:paraId="1AADBF58" w14:textId="77777777" w:rsidR="00DE05CC" w:rsidRDefault="00480A33">
      <w:pPr>
        <w:jc w:val="center"/>
      </w:pPr>
      <w:r>
        <w:rPr>
          <w:noProof/>
        </w:rPr>
        <w:drawing>
          <wp:inline distT="0" distB="0" distL="114300" distR="114300" wp14:anchorId="1CC8896F" wp14:editId="544D2DAE">
            <wp:extent cx="5128260" cy="3933190"/>
            <wp:effectExtent l="0" t="0" r="7620" b="1397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2580F" w14:textId="092CAF1E" w:rsidR="00DE05CC" w:rsidRDefault="00480A33" w:rsidP="00797C8F">
      <w:pPr>
        <w:pStyle w:val="a3"/>
        <w:snapToGrid w:val="0"/>
        <w:jc w:val="center"/>
        <w:rPr>
          <w:rFonts w:ascii="思源黑体 Normal" w:eastAsia="思源黑体 Normal" w:hAnsi="思源黑体 Normal"/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5</w:t>
      </w:r>
      <w:r>
        <w:fldChar w:fldCharType="end"/>
      </w:r>
      <w:bookmarkStart w:id="72" w:name="_Toc29669"/>
      <w:bookmarkEnd w:id="72"/>
      <w:r w:rsidR="00797C8F">
        <w:rPr>
          <w:lang w:eastAsia="zh-CN"/>
        </w:rPr>
        <w:t xml:space="preserve">  </w:t>
      </w:r>
      <w:bookmarkStart w:id="73" w:name="OLE_LINK38"/>
      <w:r w:rsidR="00797C8F">
        <w:rPr>
          <w:rFonts w:hint="eastAsia"/>
          <w:lang w:eastAsia="zh-CN"/>
        </w:rPr>
        <w:t>输入电流</w:t>
      </w:r>
      <w:r w:rsidR="00E24C19">
        <w:rPr>
          <w:rFonts w:hint="eastAsia"/>
          <w:lang w:eastAsia="zh-CN"/>
        </w:rPr>
        <w:t>、</w:t>
      </w:r>
      <w:r w:rsidR="00797C8F">
        <w:rPr>
          <w:rFonts w:hint="eastAsia"/>
          <w:lang w:eastAsia="zh-CN"/>
        </w:rPr>
        <w:t>功耗和激励频率的关系</w:t>
      </w:r>
      <w:bookmarkEnd w:id="73"/>
    </w:p>
    <w:p w14:paraId="0748E233" w14:textId="77777777" w:rsidR="00DE05CC" w:rsidRDefault="00480A33">
      <w:pPr>
        <w:jc w:val="center"/>
        <w:rPr>
          <w:rFonts w:ascii="思源黑体 Normal" w:eastAsia="思源黑体 Normal" w:hAnsi="思源黑体 Normal"/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2FDE5B8E" wp14:editId="006B2D48">
            <wp:extent cx="5154930" cy="3898265"/>
            <wp:effectExtent l="0" t="0" r="11430" b="317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A76D7" w14:textId="5537285B" w:rsidR="00DE05CC" w:rsidRDefault="00480A33">
      <w:pPr>
        <w:pStyle w:val="a3"/>
        <w:ind w:firstLineChars="0" w:firstLine="0"/>
        <w:jc w:val="center"/>
        <w:rPr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6</w:t>
      </w:r>
      <w:r>
        <w:fldChar w:fldCharType="end"/>
      </w:r>
      <w:bookmarkStart w:id="74" w:name="_Toc6197"/>
      <w:bookmarkEnd w:id="74"/>
      <w:r w:rsidR="00797C8F">
        <w:rPr>
          <w:lang w:eastAsia="zh-CN"/>
        </w:rPr>
        <w:t xml:space="preserve"> </w:t>
      </w:r>
      <w:bookmarkStart w:id="75" w:name="OLE_LINK41"/>
      <w:r w:rsidR="00797C8F">
        <w:rPr>
          <w:rFonts w:hint="eastAsia"/>
          <w:lang w:eastAsia="zh-CN"/>
        </w:rPr>
        <w:t>变压比</w:t>
      </w:r>
      <w:r w:rsidR="00DC579F">
        <w:rPr>
          <w:rFonts w:hint="eastAsia"/>
          <w:lang w:eastAsia="zh-CN"/>
        </w:rPr>
        <w:t>、</w:t>
      </w:r>
      <w:r w:rsidR="00DC579F">
        <w:rPr>
          <w:lang w:eastAsia="zh-CN"/>
        </w:rPr>
        <w:t>ψ</w:t>
      </w:r>
      <w:r w:rsidR="00797C8F">
        <w:rPr>
          <w:rFonts w:hint="eastAsia"/>
          <w:lang w:eastAsia="zh-CN"/>
        </w:rPr>
        <w:t>和激励频率间的关系</w:t>
      </w:r>
      <w:bookmarkEnd w:id="75"/>
    </w:p>
    <w:p w14:paraId="1C4DC9B2" w14:textId="77777777" w:rsidR="00DE05CC" w:rsidRDefault="00DE05CC">
      <w:pPr>
        <w:rPr>
          <w:lang w:eastAsia="zh-CN"/>
        </w:rPr>
      </w:pPr>
    </w:p>
    <w:p w14:paraId="6F3F7A9B" w14:textId="77777777" w:rsidR="00DE05CC" w:rsidRDefault="00480A33">
      <w:pPr>
        <w:widowControl/>
        <w:rPr>
          <w:lang w:eastAsia="zh-CN"/>
        </w:rPr>
      </w:pPr>
      <w:r>
        <w:rPr>
          <w:lang w:eastAsia="zh-CN"/>
        </w:rPr>
        <w:t xml:space="preserve">Phase shift ψ </w:t>
      </w:r>
      <w:r>
        <w:rPr>
          <w:rFonts w:hint="eastAsia"/>
          <w:lang w:eastAsia="zh-CN"/>
        </w:rPr>
        <w:t>是输入信号和输出信号之间的滞后。</w:t>
      </w:r>
    </w:p>
    <w:p w14:paraId="714F72B2" w14:textId="54C87C90" w:rsidR="00DE05CC" w:rsidRDefault="00480A33">
      <w:pPr>
        <w:snapToGrid w:val="0"/>
        <w:jc w:val="both"/>
        <w:rPr>
          <w:lang w:eastAsia="zh-CN"/>
        </w:rPr>
        <w:sectPr w:rsidR="00DE05CC">
          <w:pgSz w:w="11910" w:h="16840"/>
          <w:pgMar w:top="1298" w:right="820" w:bottom="1400" w:left="860" w:header="0" w:footer="1213" w:gutter="0"/>
          <w:cols w:space="720"/>
          <w:titlePg/>
          <w:docGrid w:linePitch="299"/>
        </w:sectPr>
      </w:pPr>
      <w:r>
        <w:rPr>
          <w:rFonts w:hint="eastAsia"/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lang w:eastAsia="zh-CN"/>
              </w:rPr>
              <m:t>r</m:t>
            </m:r>
          </m:e>
          <m:sub>
            <m:r>
              <w:rPr>
                <w:rFonts w:ascii="Cambria Math" w:hAnsi="Cambria Math"/>
                <w:lang w:eastAsia="zh-CN"/>
              </w:rPr>
              <m:t>T</m:t>
            </m:r>
          </m:sub>
        </m:sSub>
      </m:oMath>
      <w:r>
        <w:rPr>
          <w:rFonts w:hAnsi="Cambria Math" w:hint="eastAsia"/>
          <w:lang w:eastAsia="zh-CN"/>
        </w:rPr>
        <w:t>为</w:t>
      </w:r>
      <w:r>
        <w:rPr>
          <w:rFonts w:hint="eastAsia"/>
          <w:lang w:eastAsia="zh-CN"/>
        </w:rPr>
        <w:t>变压比是输入电压与最大输出电压之</w:t>
      </w:r>
    </w:p>
    <w:p w14:paraId="0FF00BEE" w14:textId="77777777" w:rsidR="00DE05CC" w:rsidRDefault="00DE05CC">
      <w:pPr>
        <w:widowControl/>
        <w:ind w:firstLineChars="0" w:firstLine="0"/>
        <w:rPr>
          <w:lang w:eastAsia="zh-CN"/>
        </w:rPr>
      </w:pPr>
    </w:p>
    <w:p w14:paraId="07066748" w14:textId="77777777" w:rsidR="00DE05CC" w:rsidRDefault="00480A33">
      <w:pPr>
        <w:pStyle w:val="2"/>
        <w:numPr>
          <w:ilvl w:val="1"/>
          <w:numId w:val="6"/>
        </w:numPr>
        <w:rPr>
          <w:lang w:eastAsia="zh-CN"/>
        </w:rPr>
      </w:pPr>
      <w:bookmarkStart w:id="76" w:name="_Toc20280"/>
      <w:r>
        <w:rPr>
          <w:rFonts w:hint="eastAsia"/>
          <w:lang w:eastAsia="zh-CN"/>
        </w:rPr>
        <w:t>系统原理</w:t>
      </w:r>
      <w:bookmarkEnd w:id="76"/>
    </w:p>
    <w:p w14:paraId="1BB4E304" w14:textId="77777777" w:rsidR="00DE05CC" w:rsidRDefault="00480A33">
      <w:pPr>
        <w:snapToGrid w:val="0"/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该设计有主机MCU和</w:t>
      </w:r>
      <w:proofErr w:type="gramStart"/>
      <w:r>
        <w:rPr>
          <w:rFonts w:ascii="宋体" w:hAnsi="宋体" w:cs="宋体" w:hint="eastAsia"/>
          <w:lang w:eastAsia="zh-CN"/>
        </w:rPr>
        <w:t>解析器</w:t>
      </w:r>
      <w:proofErr w:type="gramEnd"/>
      <w:r>
        <w:rPr>
          <w:rFonts w:ascii="宋体" w:hAnsi="宋体" w:cs="宋体" w:hint="eastAsia"/>
          <w:lang w:eastAsia="zh-CN"/>
        </w:rPr>
        <w:t>传感器组成，通过MCU产生一个可变占空比的脉宽调制(PWM)信号。占空比调制与期望的旋变激励频率相匹配。二阶有源低通滤波器仅保留激励频率，并将PWM信号转换为谐波信号。</w:t>
      </w:r>
      <w:proofErr w:type="gramStart"/>
      <w:r>
        <w:rPr>
          <w:rFonts w:ascii="宋体" w:hAnsi="宋体" w:cs="宋体" w:hint="eastAsia"/>
          <w:lang w:eastAsia="zh-CN"/>
        </w:rPr>
        <w:t>模拟分</w:t>
      </w:r>
      <w:proofErr w:type="gramEnd"/>
      <w:r>
        <w:rPr>
          <w:rFonts w:ascii="宋体" w:hAnsi="宋体" w:cs="宋体" w:hint="eastAsia"/>
          <w:lang w:eastAsia="zh-CN"/>
        </w:rPr>
        <w:t>相器电路将谐波信号分割成两个互补的谐波信号。两个功率放大器增强这些谐波信号，以匹配旋变励磁电压水平。一组差分放大器通过主机MCU中的ADC接口监控所有旋变绕组。</w:t>
      </w:r>
    </w:p>
    <w:p w14:paraId="0575CA3A" w14:textId="77777777" w:rsidR="00DE05CC" w:rsidRDefault="00DE05CC">
      <w:pPr>
        <w:ind w:firstLineChars="0" w:firstLine="0"/>
        <w:rPr>
          <w:rFonts w:ascii="宋体" w:hAnsi="宋体" w:cs="宋体"/>
          <w:lang w:eastAsia="zh-CN"/>
        </w:rPr>
      </w:pPr>
    </w:p>
    <w:p w14:paraId="149ED78F" w14:textId="2B922FA3" w:rsidR="00DE05CC" w:rsidRDefault="00480A33" w:rsidP="006A06FA">
      <w:pPr>
        <w:pStyle w:val="2"/>
        <w:numPr>
          <w:ilvl w:val="1"/>
          <w:numId w:val="6"/>
        </w:numPr>
        <w:rPr>
          <w:lang w:eastAsia="zh-CN"/>
        </w:rPr>
      </w:pPr>
      <w:bookmarkStart w:id="77" w:name="_Toc32125"/>
      <w:r>
        <w:rPr>
          <w:rFonts w:hint="eastAsia"/>
          <w:lang w:eastAsia="zh-CN"/>
        </w:rPr>
        <w:t>PWM</w:t>
      </w:r>
      <w:r>
        <w:rPr>
          <w:rFonts w:hint="eastAsia"/>
          <w:lang w:eastAsia="zh-CN"/>
        </w:rPr>
        <w:t>产生</w:t>
      </w:r>
      <w:bookmarkEnd w:id="77"/>
    </w:p>
    <w:p w14:paraId="2CC05048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MCU产生一个具有固定频率和可变占空比的PWM信号，</w:t>
      </w:r>
      <w:r>
        <w:rPr>
          <w:rFonts w:ascii="宋体" w:hAnsi="宋体" w:cs="宋体"/>
          <w:lang w:eastAsia="zh-CN"/>
        </w:rPr>
        <w:t>PWM</w:t>
      </w:r>
      <w:r>
        <w:rPr>
          <w:rFonts w:ascii="宋体" w:hAnsi="宋体" w:cs="宋体" w:hint="eastAsia"/>
          <w:lang w:eastAsia="zh-CN"/>
        </w:rPr>
        <w:t>周期明显高于变压器励磁信号的周期。图8显示了</w:t>
      </w:r>
      <w:r>
        <w:rPr>
          <w:rFonts w:ascii="宋体" w:hAnsi="宋体" w:cs="宋体"/>
          <w:lang w:eastAsia="zh-CN"/>
        </w:rPr>
        <w:t>PWM</w:t>
      </w:r>
      <w:r>
        <w:rPr>
          <w:rFonts w:ascii="宋体" w:hAnsi="宋体" w:cs="宋体" w:hint="eastAsia"/>
          <w:lang w:eastAsia="zh-CN"/>
        </w:rPr>
        <w:t>流与调制波形。</w:t>
      </w:r>
    </w:p>
    <w:p w14:paraId="68D4B0FF" w14:textId="77777777" w:rsidR="00DE05CC" w:rsidRDefault="00480A33">
      <w:r>
        <w:rPr>
          <w:noProof/>
        </w:rPr>
        <w:drawing>
          <wp:inline distT="0" distB="0" distL="114300" distR="114300" wp14:anchorId="2AB4DCB4" wp14:editId="7783AC0C">
            <wp:extent cx="5828030" cy="2325370"/>
            <wp:effectExtent l="0" t="0" r="8890" b="635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l="477" b="6529"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47B" w14:textId="61B7295D" w:rsidR="00DE05CC" w:rsidRDefault="00480A33">
      <w:pPr>
        <w:pStyle w:val="a3"/>
        <w:jc w:val="center"/>
        <w:rPr>
          <w:lang w:eastAsia="zh-C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233829">
        <w:rPr>
          <w:noProof/>
        </w:rPr>
        <w:t>7</w:t>
      </w:r>
      <w:r>
        <w:fldChar w:fldCharType="end"/>
      </w:r>
      <w:bookmarkStart w:id="78" w:name="_Toc9291"/>
      <w:r>
        <w:rPr>
          <w:rFonts w:hint="eastAsia"/>
          <w:lang w:eastAsia="zh-CN"/>
        </w:rPr>
        <w:t xml:space="preserve">  PWM</w:t>
      </w:r>
      <w:r>
        <w:rPr>
          <w:rFonts w:hint="eastAsia"/>
          <w:lang w:eastAsia="zh-CN"/>
        </w:rPr>
        <w:t>与调制波形</w:t>
      </w:r>
      <w:bookmarkEnd w:id="78"/>
    </w:p>
    <w:p w14:paraId="38F99777" w14:textId="77777777" w:rsidR="00DE05CC" w:rsidRDefault="00DE05CC">
      <w:pPr>
        <w:rPr>
          <w:lang w:eastAsia="zh-CN"/>
        </w:rPr>
      </w:pPr>
    </w:p>
    <w:p w14:paraId="28A53420" w14:textId="12808641" w:rsidR="00DE05CC" w:rsidRDefault="00480A33" w:rsidP="006A06FA">
      <w:pPr>
        <w:pStyle w:val="2"/>
        <w:numPr>
          <w:ilvl w:val="1"/>
          <w:numId w:val="6"/>
        </w:numPr>
        <w:rPr>
          <w:lang w:eastAsia="zh-CN"/>
        </w:rPr>
      </w:pPr>
      <w:bookmarkStart w:id="79" w:name="_Toc9843"/>
      <w:proofErr w:type="gramStart"/>
      <w:r>
        <w:rPr>
          <w:rFonts w:hint="eastAsia"/>
          <w:lang w:eastAsia="zh-CN"/>
        </w:rPr>
        <w:t>有源低</w:t>
      </w:r>
      <w:proofErr w:type="gramEnd"/>
      <w:r>
        <w:rPr>
          <w:rFonts w:hint="eastAsia"/>
          <w:lang w:eastAsia="zh-CN"/>
        </w:rPr>
        <w:t>通二阶滤波器和分相器</w:t>
      </w:r>
      <w:bookmarkEnd w:id="79"/>
    </w:p>
    <w:p w14:paraId="64CD67D2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设置适当的低通滤波器将PWM载波和谐波抑制到最小值，将调制后的PWM流转换为正弦波如图8所示。</w:t>
      </w:r>
    </w:p>
    <w:p w14:paraId="3714C5F8" w14:textId="77777777" w:rsidR="00DE05CC" w:rsidRDefault="00480A33">
      <w:r>
        <w:rPr>
          <w:noProof/>
        </w:rPr>
        <w:lastRenderedPageBreak/>
        <w:drawing>
          <wp:inline distT="0" distB="0" distL="114300" distR="114300" wp14:anchorId="116C38B8" wp14:editId="7FC8995F">
            <wp:extent cx="5878830" cy="2785110"/>
            <wp:effectExtent l="0" t="0" r="3810" b="381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B9D67" w14:textId="66BF1657" w:rsidR="00DE05CC" w:rsidRDefault="00480A33">
      <w:pPr>
        <w:pStyle w:val="a3"/>
        <w:jc w:val="center"/>
        <w:rPr>
          <w:rFonts w:eastAsia="Arial"/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8</w:t>
      </w:r>
      <w:r>
        <w:fldChar w:fldCharType="end"/>
      </w:r>
      <w:bookmarkStart w:id="80" w:name="_Toc11467"/>
      <w:r>
        <w:rPr>
          <w:rFonts w:eastAsia="Arial" w:hint="eastAsia"/>
          <w:lang w:eastAsia="zh-CN"/>
        </w:rPr>
        <w:t xml:space="preserve"> PWM信号的低通滤波响应</w:t>
      </w:r>
      <w:bookmarkEnd w:id="80"/>
    </w:p>
    <w:p w14:paraId="79D237E1" w14:textId="77777777" w:rsidR="00DE05CC" w:rsidRDefault="00DE05CC">
      <w:pPr>
        <w:rPr>
          <w:rFonts w:ascii="宋体" w:hAnsi="宋体" w:cs="宋体"/>
          <w:lang w:eastAsia="zh-CN"/>
        </w:rPr>
      </w:pPr>
    </w:p>
    <w:p w14:paraId="10B6AD2D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参考设计使用具有多重反馈拓扑结构的</w:t>
      </w:r>
      <w:proofErr w:type="gramStart"/>
      <w:r>
        <w:rPr>
          <w:rFonts w:ascii="宋体" w:hAnsi="宋体" w:cs="宋体" w:hint="eastAsia"/>
          <w:lang w:eastAsia="zh-CN"/>
        </w:rPr>
        <w:t>二阶低通</w:t>
      </w:r>
      <w:proofErr w:type="gramEnd"/>
      <w:r>
        <w:rPr>
          <w:rFonts w:ascii="宋体" w:hAnsi="宋体" w:cs="宋体" w:hint="eastAsia"/>
          <w:lang w:eastAsia="zh-CN"/>
        </w:rPr>
        <w:t>有源滤波器，如图9所示。</w:t>
      </w:r>
    </w:p>
    <w:p w14:paraId="4B1E4355" w14:textId="77777777" w:rsidR="00DE05CC" w:rsidRDefault="00DE05CC">
      <w:pPr>
        <w:rPr>
          <w:rFonts w:ascii="宋体" w:hAnsi="宋体" w:cs="宋体"/>
          <w:lang w:eastAsia="zh-CN"/>
        </w:rPr>
      </w:pPr>
    </w:p>
    <w:p w14:paraId="6309DF41" w14:textId="77777777" w:rsidR="00DE05CC" w:rsidRDefault="00480A33">
      <w:pPr>
        <w:jc w:val="both"/>
        <w:rPr>
          <w:rFonts w:ascii="宋体" w:hAnsi="宋体" w:cs="宋体"/>
          <w:lang w:eastAsia="zh-CN"/>
        </w:rPr>
      </w:pPr>
      <w:r>
        <w:rPr>
          <w:noProof/>
        </w:rPr>
        <w:drawing>
          <wp:inline distT="0" distB="0" distL="114300" distR="114300" wp14:anchorId="4DB0C9FF" wp14:editId="1242187A">
            <wp:extent cx="6012180" cy="3542665"/>
            <wp:effectExtent l="0" t="0" r="7620" b="825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6B67B" w14:textId="65332094" w:rsidR="00DE05CC" w:rsidRDefault="00480A33">
      <w:pPr>
        <w:pStyle w:val="a3"/>
        <w:jc w:val="center"/>
        <w:rPr>
          <w:rFonts w:eastAsia="Arial"/>
          <w:lang w:eastAsia="zh-CN"/>
        </w:rPr>
      </w:pPr>
      <w:r>
        <w:rPr>
          <w:rFonts w:eastAsia="Arial" w:hint="eastAsia"/>
          <w:lang w:eastAsia="zh-CN"/>
        </w:rPr>
        <w:t xml:space="preserve">  </w:t>
      </w: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9</w:t>
      </w:r>
      <w:r>
        <w:fldChar w:fldCharType="end"/>
      </w:r>
      <w:bookmarkStart w:id="81" w:name="_Toc898"/>
      <w:r>
        <w:rPr>
          <w:rFonts w:hint="eastAsia"/>
          <w:lang w:eastAsia="zh-CN"/>
        </w:rPr>
        <w:t xml:space="preserve"> </w:t>
      </w:r>
      <w:r>
        <w:rPr>
          <w:rFonts w:eastAsia="Arial" w:hint="eastAsia"/>
          <w:lang w:eastAsia="zh-CN"/>
        </w:rPr>
        <w:t>多反馈滤波器电路图</w:t>
      </w:r>
      <w:bookmarkEnd w:id="81"/>
    </w:p>
    <w:p w14:paraId="3E533572" w14:textId="77777777" w:rsidR="00DE05CC" w:rsidRDefault="00DE05CC">
      <w:pPr>
        <w:rPr>
          <w:rFonts w:ascii="宋体" w:hAnsi="宋体" w:cs="宋体"/>
          <w:lang w:eastAsia="zh-CN"/>
        </w:rPr>
      </w:pPr>
    </w:p>
    <w:p w14:paraId="19362910" w14:textId="77777777" w:rsidR="00DE05CC" w:rsidRDefault="00480A33">
      <w:pPr>
        <w:ind w:leftChars="200" w:left="400" w:firstLineChars="0" w:firstLine="0"/>
        <w:rPr>
          <w:rFonts w:ascii="Cambria Math" w:hAnsi="Cambria Math" w:cs="宋体"/>
          <w:sz w:val="30"/>
          <w:szCs w:val="30"/>
          <w:lang w:eastAsia="zh-CN"/>
        </w:rPr>
      </w:pPr>
      <w:r>
        <w:rPr>
          <w:rFonts w:ascii="宋体" w:hAnsi="宋体" w:cs="宋体" w:hint="eastAsia"/>
          <w:lang w:eastAsia="zh-CN"/>
        </w:rPr>
        <w:t>运放同相输入端通过电阻R42和R43设置直流偏置，反向输入端R16和R20设置直流增益。</w:t>
      </w:r>
      <w:r>
        <w:rPr>
          <w:rFonts w:ascii="宋体" w:hAnsi="宋体" w:cs="宋体" w:hint="eastAsia"/>
          <w:vertAlign w:val="subscript"/>
          <w:lang w:eastAsia="zh-CN"/>
        </w:rPr>
        <w:br/>
      </w:r>
      <w:r>
        <w:rPr>
          <w:rFonts w:ascii="宋体" w:hAnsi="宋体" w:cs="宋体" w:hint="eastAsia"/>
          <w:sz w:val="30"/>
          <w:szCs w:val="30"/>
          <w:lang w:eastAsia="zh-CN"/>
        </w:rPr>
        <w:t>A</w:t>
      </w:r>
      <w:r>
        <w:rPr>
          <w:rFonts w:ascii="宋体" w:hAnsi="宋体" w:cs="宋体" w:hint="eastAsia"/>
          <w:sz w:val="30"/>
          <w:szCs w:val="30"/>
          <w:vertAlign w:val="subscript"/>
          <w:lang w:eastAsia="zh-CN"/>
        </w:rPr>
        <w:t>DC</w:t>
      </w:r>
      <m:oMath>
        <m:r>
          <w:rPr>
            <w:rFonts w:ascii="Cambria Math" w:hAnsi="Cambria Math" w:cs="宋体"/>
            <w:sz w:val="30"/>
            <w:szCs w:val="30"/>
            <w:lang w:eastAsia="zh-CN"/>
          </w:rPr>
          <m:t>=-</m:t>
        </m:r>
        <m:f>
          <m:fPr>
            <m:ctrlPr>
              <w:rPr>
                <w:rFonts w:ascii="Cambria Math" w:hAnsi="Cambria Math" w:cs="宋体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R20</m:t>
            </m:r>
          </m:num>
          <m:den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R16</m:t>
            </m:r>
          </m:den>
        </m:f>
        <m:r>
          <m:rPr>
            <m:sty m:val="p"/>
          </m:rPr>
          <w:rPr>
            <w:rFonts w:ascii="Cambria Math" w:hAnsi="Cambria Math" w:cs="宋体"/>
            <w:sz w:val="30"/>
            <w:szCs w:val="30"/>
            <w:lang w:eastAsia="zh-CN"/>
          </w:rPr>
          <m:t>=</m:t>
        </m:r>
        <m:r>
          <w:rPr>
            <w:rFonts w:ascii="Cambria Math" w:hAnsi="Cambria Math" w:cs="宋体"/>
            <w:lang w:eastAsia="zh-CN"/>
          </w:rPr>
          <m:t>-1</m:t>
        </m:r>
      </m:oMath>
    </w:p>
    <w:p w14:paraId="4DD20BB3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通过调节电阻R16的阻值改变直流增益，增大或减小输出信号EXC_P、EXC_N波形幅值，进而调节信号EXC+、EXC-</w:t>
      </w:r>
      <w:r>
        <w:rPr>
          <w:rFonts w:ascii="宋体" w:hAnsi="宋体" w:cs="宋体" w:hint="eastAsia"/>
          <w:lang w:eastAsia="zh-CN"/>
        </w:rPr>
        <w:lastRenderedPageBreak/>
        <w:t>波形幅值，以适应不同的励磁电压。图10为A</w:t>
      </w:r>
      <w:r>
        <w:rPr>
          <w:rFonts w:ascii="宋体" w:hAnsi="宋体" w:cs="宋体" w:hint="eastAsia"/>
          <w:vertAlign w:val="subscript"/>
          <w:lang w:eastAsia="zh-CN"/>
        </w:rPr>
        <w:t xml:space="preserve">DC </w:t>
      </w:r>
      <m:oMath>
        <m:r>
          <w:rPr>
            <w:rFonts w:ascii="Cambria Math" w:hAnsi="Cambria Math" w:cs="宋体" w:hint="eastAsia"/>
            <w:lang w:eastAsia="zh-CN"/>
          </w:rPr>
          <m:t>=</m:t>
        </m:r>
      </m:oMath>
      <w:r>
        <w:rPr>
          <w:rFonts w:ascii="宋体" w:hAnsi="宋体" w:cs="宋体" w:hint="eastAsia"/>
          <w:lang w:eastAsia="zh-CN"/>
        </w:rPr>
        <w:t>-1，EXC_P和EXC_N两端的信号波形（下图为差分探头测量结果）。</w:t>
      </w:r>
    </w:p>
    <w:p w14:paraId="0E17B769" w14:textId="77777777" w:rsidR="00DE05CC" w:rsidRDefault="00480A33">
      <w:pPr>
        <w:rPr>
          <w:rFonts w:hAnsi="Cambria Math" w:cs="宋体"/>
          <w:lang w:eastAsia="zh-CN"/>
        </w:rPr>
      </w:pPr>
      <w:r>
        <w:rPr>
          <w:rFonts w:hAnsi="Cambria Math" w:cs="宋体" w:hint="eastAsia"/>
          <w:noProof/>
          <w:lang w:eastAsia="zh-CN"/>
        </w:rPr>
        <w:drawing>
          <wp:inline distT="0" distB="0" distL="114300" distR="114300" wp14:anchorId="0CB1B5D3" wp14:editId="1899074B">
            <wp:extent cx="5532120" cy="3166110"/>
            <wp:effectExtent l="0" t="0" r="0" b="3810"/>
            <wp:docPr id="45" name="图片 45" descr="a839a414e8664bb6978b7d19f419b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a839a414e8664bb6978b7d19f419b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E168" w14:textId="059193D5" w:rsidR="00DE05CC" w:rsidRDefault="00480A33">
      <w:pPr>
        <w:pStyle w:val="a3"/>
        <w:jc w:val="center"/>
        <w:rPr>
          <w:rFonts w:eastAsia="Arial"/>
          <w:lang w:eastAsia="zh-C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233829">
        <w:rPr>
          <w:noProof/>
        </w:rPr>
        <w:t>10</w:t>
      </w:r>
      <w:r>
        <w:fldChar w:fldCharType="end"/>
      </w:r>
      <w:bookmarkStart w:id="82" w:name="_Toc36"/>
      <w:r>
        <w:rPr>
          <w:rFonts w:eastAsia="Arial" w:hint="eastAsia"/>
          <w:lang w:eastAsia="zh-CN"/>
        </w:rPr>
        <w:t xml:space="preserve">  </w:t>
      </w:r>
      <w:r>
        <w:rPr>
          <w:rFonts w:ascii="宋体" w:hAnsi="宋体" w:cs="宋体" w:hint="eastAsia"/>
          <w:lang w:eastAsia="zh-CN"/>
        </w:rPr>
        <w:t>A</w:t>
      </w:r>
      <w:r>
        <w:rPr>
          <w:rFonts w:ascii="宋体" w:hAnsi="宋体" w:cs="宋体" w:hint="eastAsia"/>
          <w:vertAlign w:val="subscript"/>
          <w:lang w:eastAsia="zh-CN"/>
        </w:rPr>
        <w:t>DC</w:t>
      </w:r>
      <m:oMath>
        <m:r>
          <w:rPr>
            <w:rFonts w:ascii="Cambria Math" w:hAnsi="Cambria Math" w:cs="宋体"/>
          </w:rPr>
          <m:t>=</m:t>
        </m:r>
      </m:oMath>
      <w:r>
        <w:rPr>
          <w:rFonts w:hAnsi="Cambria Math" w:cs="宋体" w:hint="eastAsia"/>
          <w:lang w:eastAsia="zh-CN"/>
        </w:rPr>
        <w:t xml:space="preserve">-1  </w:t>
      </w:r>
      <w:r>
        <w:rPr>
          <w:rFonts w:ascii="宋体" w:hAnsi="宋体" w:cs="宋体" w:hint="eastAsia"/>
          <w:lang w:eastAsia="zh-CN"/>
        </w:rPr>
        <w:t>EXC_P</w:t>
      </w:r>
      <w:r>
        <w:rPr>
          <w:rFonts w:ascii="宋体" w:hAnsi="宋体" w:cs="宋体" w:hint="eastAsia"/>
          <w:lang w:eastAsia="zh-CN"/>
        </w:rPr>
        <w:t>、</w:t>
      </w:r>
      <w:r>
        <w:rPr>
          <w:rFonts w:ascii="宋体" w:hAnsi="宋体" w:cs="宋体" w:hint="eastAsia"/>
          <w:lang w:eastAsia="zh-CN"/>
        </w:rPr>
        <w:t>EXC_N</w:t>
      </w:r>
      <w:r>
        <w:rPr>
          <w:rFonts w:ascii="宋体" w:hAnsi="宋体" w:cs="宋体" w:hint="eastAsia"/>
          <w:lang w:eastAsia="zh-CN"/>
        </w:rPr>
        <w:t>两端</w:t>
      </w:r>
      <w:r>
        <w:rPr>
          <w:rFonts w:eastAsia="Arial" w:hint="eastAsia"/>
          <w:lang w:eastAsia="zh-CN"/>
        </w:rPr>
        <w:t>信号波形</w:t>
      </w:r>
      <w:bookmarkEnd w:id="82"/>
    </w:p>
    <w:p w14:paraId="474B1757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hAnsi="Cambria Math" w:cs="宋体" w:hint="eastAsia"/>
          <w:lang w:eastAsia="zh-CN"/>
        </w:rPr>
        <w:t>调节</w:t>
      </w:r>
      <w:r>
        <w:rPr>
          <w:rFonts w:hAnsi="Cambria Math" w:cs="宋体" w:hint="eastAsia"/>
          <w:lang w:eastAsia="zh-CN"/>
        </w:rPr>
        <w:t>R16=2K,</w:t>
      </w:r>
      <w:r>
        <w:rPr>
          <w:rFonts w:ascii="宋体" w:hAnsi="宋体" w:cs="宋体" w:hint="eastAsia"/>
          <w:lang w:eastAsia="zh-CN"/>
        </w:rPr>
        <w:t>A</w:t>
      </w:r>
      <w:r>
        <w:rPr>
          <w:rFonts w:ascii="宋体" w:hAnsi="宋体" w:cs="宋体" w:hint="eastAsia"/>
          <w:vertAlign w:val="subscript"/>
          <w:lang w:eastAsia="zh-CN"/>
        </w:rPr>
        <w:t xml:space="preserve">DC </w:t>
      </w:r>
      <m:oMath>
        <m:r>
          <w:rPr>
            <w:rFonts w:ascii="Cambria Math" w:hAnsi="Cambria Math" w:cs="宋体"/>
          </w:rPr>
          <m:t>=</m:t>
        </m:r>
      </m:oMath>
      <w:r>
        <w:rPr>
          <w:rFonts w:hAnsi="Cambria Math" w:cs="宋体" w:hint="eastAsia"/>
          <w:lang w:eastAsia="zh-CN"/>
        </w:rPr>
        <w:t>-1.95</w:t>
      </w:r>
      <w:r>
        <w:rPr>
          <w:rFonts w:ascii="宋体" w:hAnsi="宋体" w:cs="宋体" w:hint="eastAsia"/>
          <w:lang w:eastAsia="zh-CN"/>
        </w:rPr>
        <w:t>EXC_P、EXC_N信号波形幅值会增大，如下图11所示。</w:t>
      </w:r>
    </w:p>
    <w:p w14:paraId="26CB462A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/>
          <w:noProof/>
          <w:lang w:eastAsia="zh-CN"/>
        </w:rPr>
        <w:drawing>
          <wp:inline distT="0" distB="0" distL="114300" distR="114300" wp14:anchorId="41B97F18" wp14:editId="044D9410">
            <wp:extent cx="5598795" cy="3044190"/>
            <wp:effectExtent l="0" t="0" r="9525" b="3810"/>
            <wp:docPr id="39" name="图片 39" descr="9e312cc13d0defccc6dd1fda85efb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9e312cc13d0defccc6dd1fda85efbfd"/>
                    <pic:cNvPicPr>
                      <a:picLocks noChangeAspect="1"/>
                    </pic:cNvPicPr>
                  </pic:nvPicPr>
                  <pic:blipFill>
                    <a:blip r:embed="rId32"/>
                    <a:srcRect l="11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7FC4" w14:textId="349BA720" w:rsidR="00DE05CC" w:rsidRDefault="00480A33">
      <w:pPr>
        <w:pStyle w:val="a3"/>
        <w:jc w:val="center"/>
        <w:rPr>
          <w:rFonts w:hAnsi="Cambria Math" w:cs="宋体"/>
          <w:highlight w:val="yellow"/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11</w:t>
      </w:r>
      <w:r>
        <w:fldChar w:fldCharType="end"/>
      </w:r>
      <w:bookmarkStart w:id="83" w:name="_Toc3146"/>
      <w:r>
        <w:rPr>
          <w:rFonts w:eastAsia="Arial" w:hint="eastAsia"/>
          <w:lang w:eastAsia="zh-CN"/>
        </w:rPr>
        <w:t xml:space="preserve">  </w:t>
      </w:r>
      <w:r>
        <w:rPr>
          <w:rFonts w:ascii="宋体" w:hAnsi="宋体" w:cs="宋体" w:hint="eastAsia"/>
          <w:lang w:eastAsia="zh-CN"/>
        </w:rPr>
        <w:t>A</w:t>
      </w:r>
      <w:r>
        <w:rPr>
          <w:rFonts w:ascii="宋体" w:hAnsi="宋体" w:cs="宋体" w:hint="eastAsia"/>
          <w:vertAlign w:val="subscript"/>
          <w:lang w:eastAsia="zh-CN"/>
        </w:rPr>
        <w:t>DC</w:t>
      </w:r>
      <m:oMath>
        <m:r>
          <w:rPr>
            <w:rFonts w:ascii="Cambria Math" w:hAnsi="Cambria Math" w:cs="宋体"/>
            <w:lang w:eastAsia="zh-CN"/>
          </w:rPr>
          <m:t>=</m:t>
        </m:r>
      </m:oMath>
      <w:r>
        <w:rPr>
          <w:rFonts w:hAnsi="Cambria Math" w:cs="宋体" w:hint="eastAsia"/>
          <w:lang w:eastAsia="zh-CN"/>
        </w:rPr>
        <w:t xml:space="preserve">-1.95 </w:t>
      </w:r>
      <w:r>
        <w:rPr>
          <w:rFonts w:ascii="宋体" w:hAnsi="宋体" w:cs="宋体" w:hint="eastAsia"/>
          <w:lang w:eastAsia="zh-CN"/>
        </w:rPr>
        <w:t>EXC_P</w:t>
      </w:r>
      <w:r>
        <w:rPr>
          <w:rFonts w:ascii="宋体" w:hAnsi="宋体" w:cs="宋体" w:hint="eastAsia"/>
          <w:lang w:eastAsia="zh-CN"/>
        </w:rPr>
        <w:t>、</w:t>
      </w:r>
      <w:r>
        <w:rPr>
          <w:rFonts w:ascii="宋体" w:hAnsi="宋体" w:cs="宋体" w:hint="eastAsia"/>
          <w:lang w:eastAsia="zh-CN"/>
        </w:rPr>
        <w:t>EXC_N</w:t>
      </w:r>
      <w:r>
        <w:rPr>
          <w:rFonts w:ascii="宋体" w:hAnsi="宋体" w:cs="宋体" w:hint="eastAsia"/>
          <w:lang w:eastAsia="zh-CN"/>
        </w:rPr>
        <w:t>两端</w:t>
      </w:r>
      <w:r>
        <w:rPr>
          <w:rFonts w:eastAsia="Arial" w:hint="eastAsia"/>
          <w:lang w:eastAsia="zh-CN"/>
        </w:rPr>
        <w:t>信号波形</w:t>
      </w:r>
      <w:bookmarkEnd w:id="83"/>
    </w:p>
    <w:p w14:paraId="07E55920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滤波器在-3dB 的截止频率为：</w:t>
      </w:r>
    </w:p>
    <w:p w14:paraId="0498C8B7" w14:textId="77777777" w:rsidR="00DE05CC" w:rsidRDefault="00A109B7">
      <w:pPr>
        <w:rPr>
          <w:rFonts w:ascii="宋体" w:hAnsi="宋体" w:cs="宋体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</w:rPr>
              </m:ctrlPr>
            </m:sSubPr>
            <m:e>
              <m:r>
                <w:rPr>
                  <w:rFonts w:ascii="Cambria Math" w:hAnsi="Cambria Math" w:cs="宋体"/>
                  <w:lang w:eastAsia="zh-CN"/>
                </w:rPr>
                <m:t>f</m:t>
              </m:r>
            </m:e>
            <m:sub>
              <m:r>
                <w:rPr>
                  <w:rFonts w:ascii="Cambria Math" w:hAnsi="Cambria Math" w:cs="宋体"/>
                  <w:lang w:eastAsia="zh-CN"/>
                </w:rPr>
                <m:t>c</m:t>
              </m:r>
              <m:r>
                <w:rPr>
                  <w:rFonts w:ascii="Cambria Math" w:hAnsi="Cambria Math" w:cs="宋体"/>
                </w:rPr>
                <m:t>-</m:t>
              </m:r>
              <m:r>
                <w:rPr>
                  <w:rFonts w:ascii="Cambria Math" w:hAnsi="Cambria Math" w:cs="宋体"/>
                  <w:lang w:eastAsia="zh-CN"/>
                </w:rPr>
                <m:t>3db</m:t>
              </m:r>
            </m:sub>
          </m:sSub>
          <m:r>
            <w:rPr>
              <w:rFonts w:ascii="Cambria Math" w:hAnsi="Cambria Math" w:cs="宋体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 w:cs="宋体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宋体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宋体"/>
                          <w:lang w:eastAsia="zh-CN"/>
                        </w:rPr>
                        <m:t>2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 w:cs="宋体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宋体"/>
                              <w:lang w:eastAsia="zh-CN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宋体"/>
                              <w:lang w:eastAsia="zh-CN"/>
                            </w:rPr>
                            <m:t>n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 w:cs="宋体"/>
                    </w:rPr>
                    <m:t>-</m:t>
                  </m:r>
                  <m:r>
                    <w:rPr>
                      <w:rFonts w:ascii="Cambria Math" w:hAnsi="Cambria Math" w:cs="宋体"/>
                      <w:lang w:eastAsia="zh-CN"/>
                    </w:rPr>
                    <m:t>1</m:t>
                  </m:r>
                </m:e>
              </m:rad>
            </m:num>
            <m:den>
              <m:r>
                <w:rPr>
                  <w:rFonts w:ascii="Cambria Math" w:hAnsi="Cambria Math" w:cs="宋体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hAnsi="Cambria Math" w:cs="宋体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宋体"/>
                      <w:lang w:eastAsia="zh-CN"/>
                    </w:rPr>
                    <m:t>R20</m:t>
                  </m:r>
                  <m:r>
                    <w:rPr>
                      <w:rFonts w:ascii="Cambria Math" w:hAnsi="Cambria Math" w:cs="宋体"/>
                    </w:rPr>
                    <m:t>×</m:t>
                  </m:r>
                  <m:r>
                    <w:rPr>
                      <w:rFonts w:ascii="Cambria Math" w:hAnsi="Cambria Math" w:cs="宋体"/>
                      <w:lang w:eastAsia="zh-CN"/>
                    </w:rPr>
                    <m:t>R41</m:t>
                  </m:r>
                  <m:r>
                    <w:rPr>
                      <w:rFonts w:ascii="Cambria Math" w:hAnsi="Cambria Math" w:cs="宋体"/>
                    </w:rPr>
                    <m:t>×</m:t>
                  </m:r>
                  <m:r>
                    <w:rPr>
                      <w:rFonts w:ascii="Cambria Math" w:hAnsi="Cambria Math" w:cs="宋体"/>
                      <w:lang w:eastAsia="zh-CN"/>
                    </w:rPr>
                    <m:t>C7</m:t>
                  </m:r>
                  <m:r>
                    <w:rPr>
                      <w:rFonts w:ascii="Cambria Math" w:hAnsi="Cambria Math" w:cs="宋体"/>
                    </w:rPr>
                    <m:t>×</m:t>
                  </m:r>
                  <m:r>
                    <w:rPr>
                      <w:rFonts w:ascii="Cambria Math" w:hAnsi="Cambria Math" w:cs="宋体"/>
                      <w:lang w:eastAsia="zh-CN"/>
                    </w:rPr>
                    <m:t>C8</m:t>
                  </m:r>
                </m:e>
              </m:rad>
            </m:den>
          </m:f>
        </m:oMath>
      </m:oMathPara>
    </w:p>
    <w:p w14:paraId="7458CEC6" w14:textId="77777777" w:rsidR="00DE05CC" w:rsidRDefault="00DE05CC">
      <w:pPr>
        <w:rPr>
          <w:rFonts w:ascii="宋体" w:hAnsi="宋体" w:cs="宋体"/>
          <w:lang w:eastAsia="zh-CN"/>
        </w:rPr>
      </w:pPr>
    </w:p>
    <w:p w14:paraId="0E0167E9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旋变传感器是一个变压器，需要消除初级绕阻上的直流分量以避免磁饱和。因此，采用两个相移为180度的输出放大器差分激励，差分电压V</w:t>
      </w:r>
      <w:r>
        <w:rPr>
          <w:rFonts w:ascii="宋体" w:hAnsi="宋体" w:cs="宋体" w:hint="eastAsia"/>
          <w:vertAlign w:val="subscript"/>
          <w:lang w:eastAsia="zh-CN"/>
        </w:rPr>
        <w:t>R</w:t>
      </w:r>
      <w:r>
        <w:rPr>
          <w:rFonts w:ascii="宋体" w:hAnsi="宋体" w:cs="宋体" w:hint="eastAsia"/>
          <w:lang w:eastAsia="zh-CN"/>
        </w:rPr>
        <w:t>: V</w:t>
      </w:r>
      <w:r>
        <w:rPr>
          <w:rFonts w:ascii="宋体" w:hAnsi="宋体" w:cs="宋体" w:hint="eastAsia"/>
          <w:vertAlign w:val="subscript"/>
          <w:lang w:eastAsia="zh-CN"/>
        </w:rPr>
        <w:t>EXC+</w:t>
      </w:r>
      <w:r>
        <w:rPr>
          <w:rFonts w:ascii="宋体" w:hAnsi="宋体" w:cs="宋体" w:hint="eastAsia"/>
          <w:lang w:eastAsia="zh-CN"/>
        </w:rPr>
        <w:t>=V</w:t>
      </w:r>
      <w:r>
        <w:rPr>
          <w:rFonts w:ascii="宋体" w:hAnsi="宋体" w:cs="宋体" w:hint="eastAsia"/>
          <w:vertAlign w:val="subscript"/>
          <w:lang w:eastAsia="zh-CN"/>
        </w:rPr>
        <w:t>EXC-</w:t>
      </w:r>
      <w:r>
        <w:rPr>
          <w:rFonts w:ascii="宋体" w:hAnsi="宋体" w:cs="宋体" w:hint="eastAsia"/>
          <w:lang w:eastAsia="zh-CN"/>
        </w:rPr>
        <w:t xml:space="preserve"> , V</w:t>
      </w:r>
      <w:r>
        <w:rPr>
          <w:rFonts w:ascii="宋体" w:hAnsi="宋体" w:cs="宋体" w:hint="eastAsia"/>
          <w:vertAlign w:val="subscript"/>
          <w:lang w:eastAsia="zh-CN"/>
        </w:rPr>
        <w:t>R</w:t>
      </w:r>
      <w:r>
        <w:rPr>
          <w:rFonts w:ascii="宋体" w:hAnsi="宋体" w:cs="宋体" w:hint="eastAsia"/>
          <w:lang w:eastAsia="zh-CN"/>
        </w:rPr>
        <w:t>=2×V</w:t>
      </w:r>
      <w:r>
        <w:rPr>
          <w:rFonts w:ascii="宋体" w:hAnsi="宋体" w:cs="宋体" w:hint="eastAsia"/>
          <w:vertAlign w:val="subscript"/>
          <w:lang w:eastAsia="zh-CN"/>
        </w:rPr>
        <w:t>EXC</w:t>
      </w:r>
      <w:r>
        <w:rPr>
          <w:rFonts w:ascii="宋体" w:hAnsi="宋体" w:cs="宋体" w:hint="eastAsia"/>
          <w:lang w:eastAsia="zh-CN"/>
        </w:rPr>
        <w:t xml:space="preserve"> 。 </w:t>
      </w:r>
    </w:p>
    <w:p w14:paraId="66FC115C" w14:textId="77777777" w:rsidR="00DE05CC" w:rsidRDefault="00480A33">
      <w:pPr>
        <w:rPr>
          <w:rFonts w:ascii="宋体" w:hAnsi="宋体" w:cs="宋体"/>
          <w:lang w:eastAsia="zh-CN"/>
        </w:rPr>
      </w:pPr>
      <w:proofErr w:type="gramStart"/>
      <w:r>
        <w:rPr>
          <w:rFonts w:ascii="宋体" w:hAnsi="宋体" w:cs="宋体" w:hint="eastAsia"/>
          <w:lang w:eastAsia="zh-CN"/>
        </w:rPr>
        <w:lastRenderedPageBreak/>
        <w:t>模拟分</w:t>
      </w:r>
      <w:proofErr w:type="gramEnd"/>
      <w:r>
        <w:rPr>
          <w:rFonts w:ascii="宋体" w:hAnsi="宋体" w:cs="宋体" w:hint="eastAsia"/>
          <w:lang w:eastAsia="zh-CN"/>
        </w:rPr>
        <w:t>相器使用三极管Q9和电阻（R48、R50）产生匹配良好的互补正弦波，电阻R49用于Q1的发射极电阻补偿，这种补偿有助于大致匹配集电极和发射极间的输出阻抗。</w:t>
      </w:r>
    </w:p>
    <w:p w14:paraId="6F32EDB5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 xml:space="preserve"> </w:t>
      </w:r>
    </w:p>
    <w:p w14:paraId="23911796" w14:textId="72F23244" w:rsidR="00DE05CC" w:rsidRDefault="00480A33" w:rsidP="006A06FA">
      <w:pPr>
        <w:pStyle w:val="2"/>
        <w:numPr>
          <w:ilvl w:val="1"/>
          <w:numId w:val="6"/>
        </w:numPr>
        <w:rPr>
          <w:lang w:eastAsia="zh-CN"/>
        </w:rPr>
      </w:pPr>
      <w:bookmarkStart w:id="84" w:name="_Toc13619"/>
      <w:r>
        <w:rPr>
          <w:rFonts w:hint="eastAsia"/>
          <w:lang w:eastAsia="zh-CN"/>
        </w:rPr>
        <w:t>励磁</w:t>
      </w:r>
      <w:bookmarkStart w:id="85" w:name="OLE_LINK28"/>
      <w:r>
        <w:rPr>
          <w:rFonts w:hint="eastAsia"/>
          <w:lang w:eastAsia="zh-CN"/>
        </w:rPr>
        <w:t>放大器</w:t>
      </w:r>
      <w:bookmarkEnd w:id="84"/>
      <w:bookmarkEnd w:id="85"/>
    </w:p>
    <w:p w14:paraId="1042A478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通过一对励磁放大器直接驱动旋变传感器的一次绕组。两个放大器都是相同的，所以本文档只描述了第一个。该放大器实际上是一个带有带通滤波器响应的单电源音频放大器，图12为电路图。</w:t>
      </w:r>
    </w:p>
    <w:p w14:paraId="67AC544D" w14:textId="77777777" w:rsidR="00DE05CC" w:rsidRDefault="00480A33">
      <w:pPr>
        <w:jc w:val="center"/>
        <w:rPr>
          <w:rFonts w:ascii="思源黑体 CN Bold" w:eastAsia="思源黑体 CN Bold" w:hAnsi="思源黑体 CN Bold" w:cs="思源黑体 CN Bold"/>
          <w:sz w:val="24"/>
          <w:szCs w:val="24"/>
          <w:lang w:eastAsia="zh-CN"/>
        </w:rPr>
      </w:pPr>
      <w:r>
        <w:rPr>
          <w:noProof/>
        </w:rPr>
        <w:drawing>
          <wp:inline distT="0" distB="0" distL="114300" distR="114300" wp14:anchorId="2F35E335" wp14:editId="415A4757">
            <wp:extent cx="5850890" cy="3061970"/>
            <wp:effectExtent l="0" t="0" r="1270" b="12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AFD77" w14:textId="33807688" w:rsidR="00DE05CC" w:rsidRDefault="00480A33">
      <w:pPr>
        <w:pStyle w:val="a3"/>
        <w:jc w:val="center"/>
        <w:rPr>
          <w:rFonts w:eastAsia="Arial"/>
          <w:lang w:eastAsia="zh-CN"/>
        </w:rPr>
      </w:pPr>
      <w:r>
        <w:rPr>
          <w:rFonts w:eastAsia="Arial" w:hint="eastAsia"/>
          <w:lang w:eastAsia="zh-CN"/>
        </w:rPr>
        <w:t xml:space="preserve"> </w:t>
      </w: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12</w:t>
      </w:r>
      <w:r>
        <w:fldChar w:fldCharType="end"/>
      </w:r>
      <w:bookmarkStart w:id="86" w:name="_Toc29725"/>
      <w:r>
        <w:rPr>
          <w:rFonts w:hint="eastAsia"/>
          <w:lang w:eastAsia="zh-CN"/>
        </w:rPr>
        <w:t xml:space="preserve"> </w:t>
      </w:r>
      <w:r>
        <w:rPr>
          <w:rFonts w:eastAsia="Arial" w:hint="eastAsia"/>
          <w:lang w:eastAsia="zh-CN"/>
        </w:rPr>
        <w:t xml:space="preserve"> 激励放大器电路图</w:t>
      </w:r>
      <w:bookmarkEnd w:id="86"/>
    </w:p>
    <w:p w14:paraId="614AA2DC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电阻R53和R54创建一个虚拟地，并将直流偏置设置为工作电压范围的中间值。电阻R51和R57设置通带增益，R51还影响运放的输入阻抗，所以需要保持这些电阻的阻值足够大。</w:t>
      </w:r>
    </w:p>
    <w:p w14:paraId="0756A997" w14:textId="77777777" w:rsidR="00DE05CC" w:rsidRDefault="00480A33">
      <w:pPr>
        <w:ind w:firstLine="600"/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sz w:val="30"/>
          <w:szCs w:val="30"/>
          <w:lang w:eastAsia="zh-CN"/>
        </w:rPr>
        <w:t>A</w:t>
      </w:r>
      <w:r>
        <w:rPr>
          <w:rFonts w:ascii="宋体" w:hAnsi="宋体" w:cs="宋体" w:hint="eastAsia"/>
          <w:sz w:val="30"/>
          <w:szCs w:val="30"/>
          <w:vertAlign w:val="subscript"/>
          <w:lang w:eastAsia="zh-CN"/>
        </w:rPr>
        <w:t>PASS-BAND</w:t>
      </w:r>
      <m:oMath>
        <m:r>
          <w:rPr>
            <w:rFonts w:ascii="Cambria Math" w:hAnsi="Cambria Math" w:cs="宋体"/>
            <w:sz w:val="30"/>
            <w:szCs w:val="30"/>
            <w:lang w:eastAsia="zh-CN"/>
          </w:rPr>
          <m:t>=-</m:t>
        </m:r>
        <m:f>
          <m:fPr>
            <m:ctrlPr>
              <w:rPr>
                <w:rFonts w:ascii="Cambria Math" w:hAnsi="Cambria Math" w:cs="宋体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R57</m:t>
            </m:r>
          </m:num>
          <m:den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R51</m:t>
            </m:r>
          </m:den>
        </m:f>
        <m:r>
          <m:rPr>
            <m:sty m:val="p"/>
          </m:rPr>
          <w:rPr>
            <w:rFonts w:ascii="Cambria Math" w:hAnsi="Cambria Math" w:cs="宋体"/>
            <w:sz w:val="30"/>
            <w:szCs w:val="30"/>
            <w:lang w:eastAsia="zh-CN"/>
          </w:rPr>
          <m:t>=-4.7</m:t>
        </m:r>
      </m:oMath>
    </w:p>
    <w:p w14:paraId="22B4CD44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通过调节电阻R51、R57的阻值可以改变通频带增益，增大或减小输出信号EXC+、EXC-波形幅值，以适应不同的励磁电压。注意电阻R51、R57阻值大小应在保证带通的上下限截止频率在合理的范围内进行调节。图13为</w:t>
      </w:r>
      <w:r>
        <w:rPr>
          <w:rFonts w:ascii="宋体" w:hAnsi="宋体" w:cs="宋体" w:hint="eastAsia"/>
          <w:sz w:val="30"/>
          <w:szCs w:val="30"/>
          <w:lang w:eastAsia="zh-CN"/>
        </w:rPr>
        <w:t>A</w:t>
      </w:r>
      <w:r>
        <w:rPr>
          <w:rFonts w:ascii="宋体" w:hAnsi="宋体" w:cs="宋体" w:hint="eastAsia"/>
          <w:sz w:val="30"/>
          <w:szCs w:val="30"/>
          <w:vertAlign w:val="subscript"/>
          <w:lang w:eastAsia="zh-CN"/>
        </w:rPr>
        <w:t>PASS-BAND</w:t>
      </w:r>
      <m:oMath>
        <m:r>
          <m:rPr>
            <m:sty m:val="p"/>
          </m:rPr>
          <w:rPr>
            <w:rFonts w:ascii="Cambria Math" w:hAnsi="Cambria Math" w:cs="宋体" w:hint="eastAsia"/>
            <w:lang w:eastAsia="zh-CN"/>
          </w:rPr>
          <m:t>为</m:t>
        </m:r>
        <m:r>
          <m:rPr>
            <m:sty m:val="p"/>
          </m:rPr>
          <w:rPr>
            <w:rFonts w:ascii="Cambria Math" w:hAnsi="Cambria Math" w:cs="宋体"/>
            <w:lang w:eastAsia="zh-CN"/>
          </w:rPr>
          <m:t>-4.7</m:t>
        </m:r>
      </m:oMath>
      <w:r>
        <w:rPr>
          <w:rFonts w:ascii="宋体" w:hAnsi="宋体" w:cs="宋体" w:hint="eastAsia"/>
          <w:lang w:eastAsia="zh-CN"/>
        </w:rPr>
        <w:t>，满足励磁电压为7VAC，EXC+、EXC-两端的输出波形</w:t>
      </w:r>
      <w:r>
        <w:rPr>
          <w:rFonts w:hAnsi="Cambria Math" w:cs="宋体" w:hint="eastAsia"/>
          <w:lang w:eastAsia="zh-CN"/>
        </w:rPr>
        <w:t>（下图为差分探头测量结果）</w:t>
      </w:r>
      <w:r>
        <w:rPr>
          <w:rFonts w:ascii="宋体" w:hAnsi="宋体" w:cs="宋体" w:hint="eastAsia"/>
          <w:lang w:eastAsia="zh-CN"/>
        </w:rPr>
        <w:t>。</w:t>
      </w:r>
    </w:p>
    <w:p w14:paraId="0D336127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 xml:space="preserve">注意：励磁电压为7VAC，EXC+、EXC-两端信号波形峰峰值应在19.8V左右，所以激励电路运放的供电VOPA≥20V,EXC+、EXC-才能有完整的波形。 </w:t>
      </w:r>
    </w:p>
    <w:p w14:paraId="0722D888" w14:textId="77777777" w:rsidR="00DE05CC" w:rsidRDefault="00480A33">
      <w:pPr>
        <w:jc w:val="center"/>
        <w:rPr>
          <w:rFonts w:eastAsiaTheme="minorEastAsia"/>
          <w:lang w:eastAsia="zh-CN"/>
        </w:rPr>
      </w:pPr>
      <w:r>
        <w:rPr>
          <w:rFonts w:eastAsiaTheme="minorEastAsia" w:hint="eastAsia"/>
          <w:noProof/>
          <w:lang w:eastAsia="zh-CN"/>
        </w:rPr>
        <w:lastRenderedPageBreak/>
        <w:drawing>
          <wp:inline distT="0" distB="0" distL="114300" distR="114300" wp14:anchorId="3F6F9B57" wp14:editId="37A71E11">
            <wp:extent cx="5592445" cy="3253740"/>
            <wp:effectExtent l="0" t="0" r="635" b="7620"/>
            <wp:docPr id="34" name="图片 34" descr="3d41a9322b6664f977f7801f23cf0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3d41a9322b6664f977f7801f23cf0a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9832" w14:textId="75FAFC1C" w:rsidR="00DE05CC" w:rsidRDefault="00480A33">
      <w:pPr>
        <w:pStyle w:val="a3"/>
        <w:jc w:val="center"/>
        <w:rPr>
          <w:rFonts w:ascii="宋体" w:hAnsi="宋体" w:cs="宋体"/>
          <w:lang w:eastAsia="zh-CN"/>
        </w:rPr>
      </w:pPr>
      <w:r>
        <w:rPr>
          <w:rFonts w:eastAsia="Arial" w:hint="eastAsia"/>
          <w:lang w:eastAsia="zh-CN"/>
        </w:rPr>
        <w:t xml:space="preserve"> </w:t>
      </w: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13</w:t>
      </w:r>
      <w:r>
        <w:fldChar w:fldCharType="end"/>
      </w:r>
      <w:bookmarkStart w:id="87" w:name="_Toc18826"/>
      <w:r>
        <w:rPr>
          <w:rFonts w:eastAsia="Arial" w:hint="eastAsia"/>
          <w:lang w:eastAsia="zh-CN"/>
        </w:rPr>
        <w:t xml:space="preserve">  </w:t>
      </w:r>
      <w:r>
        <w:rPr>
          <w:rFonts w:ascii="宋体" w:hAnsi="宋体" w:cs="宋体" w:hint="eastAsia"/>
          <w:lang w:eastAsia="zh-CN"/>
        </w:rPr>
        <w:t>A</w:t>
      </w:r>
      <w:r>
        <w:rPr>
          <w:rFonts w:ascii="宋体" w:hAnsi="宋体" w:cs="宋体" w:hint="eastAsia"/>
          <w:vertAlign w:val="subscript"/>
          <w:lang w:eastAsia="zh-CN"/>
        </w:rPr>
        <w:t>DC</w:t>
      </w:r>
      <m:oMath>
        <m:r>
          <w:rPr>
            <w:rFonts w:ascii="Cambria Math" w:hAnsi="Cambria Math" w:cs="宋体"/>
            <w:lang w:eastAsia="zh-CN"/>
          </w:rPr>
          <m:t>=</m:t>
        </m:r>
      </m:oMath>
      <w:r>
        <w:rPr>
          <w:rFonts w:hAnsi="Cambria Math" w:cs="宋体" w:hint="eastAsia"/>
          <w:lang w:eastAsia="zh-CN"/>
        </w:rPr>
        <w:t xml:space="preserve">-4.7  </w:t>
      </w:r>
      <w:r>
        <w:rPr>
          <w:rFonts w:ascii="宋体" w:hAnsi="宋体" w:cs="宋体" w:hint="eastAsia"/>
          <w:lang w:eastAsia="zh-CN"/>
        </w:rPr>
        <w:t>EXC+</w:t>
      </w:r>
      <w:r>
        <w:rPr>
          <w:rFonts w:ascii="宋体" w:hAnsi="宋体" w:cs="宋体" w:hint="eastAsia"/>
          <w:lang w:eastAsia="zh-CN"/>
        </w:rPr>
        <w:t>、</w:t>
      </w:r>
      <w:r>
        <w:rPr>
          <w:rFonts w:ascii="宋体" w:hAnsi="宋体" w:cs="宋体" w:hint="eastAsia"/>
          <w:lang w:eastAsia="zh-CN"/>
        </w:rPr>
        <w:t>EXC-</w:t>
      </w:r>
      <w:r>
        <w:rPr>
          <w:rFonts w:ascii="宋体" w:hAnsi="宋体" w:cs="宋体" w:hint="eastAsia"/>
          <w:lang w:eastAsia="zh-CN"/>
        </w:rPr>
        <w:t>两端</w:t>
      </w:r>
      <w:r>
        <w:rPr>
          <w:rFonts w:eastAsia="Arial" w:hint="eastAsia"/>
          <w:lang w:eastAsia="zh-CN"/>
        </w:rPr>
        <w:t>信号波形</w:t>
      </w:r>
      <w:bookmarkEnd w:id="87"/>
    </w:p>
    <w:p w14:paraId="5CB0983E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电容C9和电阻R51设置通带下限截止频率，该截止频率应远低于激励频率，以防止信号衰减；</w:t>
      </w:r>
    </w:p>
    <w:p w14:paraId="7DCD79CE" w14:textId="77777777" w:rsidR="00DE05CC" w:rsidRDefault="00480A33">
      <w:pPr>
        <w:ind w:firstLine="600"/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sz w:val="30"/>
          <w:szCs w:val="30"/>
          <w:lang w:eastAsia="zh-CN"/>
        </w:rPr>
        <w:t>A</w:t>
      </w:r>
      <w:r>
        <w:rPr>
          <w:rFonts w:ascii="宋体" w:hAnsi="宋体" w:cs="宋体" w:hint="eastAsia"/>
          <w:sz w:val="30"/>
          <w:szCs w:val="30"/>
          <w:vertAlign w:val="subscript"/>
          <w:lang w:eastAsia="zh-CN"/>
        </w:rPr>
        <w:t>flow-3db</w:t>
      </w:r>
      <m:oMath>
        <m:r>
          <w:rPr>
            <w:rFonts w:ascii="Cambria Math" w:hAnsi="Cambria Math" w:cs="宋体"/>
            <w:sz w:val="30"/>
            <w:szCs w:val="30"/>
          </w:rPr>
          <m:t>=</m:t>
        </m:r>
        <m:r>
          <w:rPr>
            <w:rFonts w:ascii="Cambria Math" w:hAnsi="Cambria Math" w:cs="宋体"/>
            <w:sz w:val="30"/>
            <w:szCs w:val="30"/>
            <w:lang w:eastAsia="zh-CN"/>
          </w:rPr>
          <m:t>-</m:t>
        </m:r>
        <m:f>
          <m:fPr>
            <m:ctrlPr>
              <w:rPr>
                <w:rFonts w:ascii="Cambria Math" w:hAnsi="Cambria Math" w:cs="宋体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1</m:t>
            </m:r>
          </m:num>
          <m:den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2π</m:t>
            </m:r>
            <m:r>
              <w:rPr>
                <w:rFonts w:ascii="Cambria Math" w:hAnsi="Cambria Math" w:cs="宋体"/>
                <w:sz w:val="30"/>
                <w:szCs w:val="30"/>
              </w:rPr>
              <m:t>×</m:t>
            </m:r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R51</m:t>
            </m:r>
            <m:r>
              <w:rPr>
                <w:rFonts w:ascii="Cambria Math" w:hAnsi="Cambria Math" w:cs="宋体"/>
                <w:sz w:val="30"/>
                <w:szCs w:val="30"/>
              </w:rPr>
              <m:t>×</m:t>
            </m:r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C9</m:t>
            </m:r>
          </m:den>
        </m:f>
        <m:r>
          <m:rPr>
            <m:sty m:val="p"/>
          </m:rPr>
          <w:rPr>
            <w:rFonts w:ascii="Cambria Math" w:hAnsi="Cambria Math" w:cs="宋体"/>
            <w:sz w:val="30"/>
            <w:szCs w:val="30"/>
          </w:rPr>
          <m:t>=</m:t>
        </m:r>
        <m:r>
          <m:rPr>
            <m:sty m:val="p"/>
          </m:rPr>
          <w:rPr>
            <w:rFonts w:ascii="Cambria Math" w:hAnsi="Cambria Math" w:cs="宋体"/>
            <w:sz w:val="30"/>
            <w:szCs w:val="30"/>
            <w:lang w:eastAsia="zh-CN"/>
          </w:rPr>
          <m:t>159.2Hz</m:t>
        </m:r>
      </m:oMath>
    </w:p>
    <w:p w14:paraId="4EC6DAA2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C11和R57设置通带上限截止频率，该截止频率应设置得尽可能低以进一步降低PWM频谱含量,但足够</w:t>
      </w:r>
      <w:proofErr w:type="gramStart"/>
      <w:r>
        <w:rPr>
          <w:rFonts w:ascii="宋体" w:hAnsi="宋体" w:cs="宋体" w:hint="eastAsia"/>
          <w:lang w:eastAsia="zh-CN"/>
        </w:rPr>
        <w:t>高保证</w:t>
      </w:r>
      <w:proofErr w:type="gramEnd"/>
      <w:r>
        <w:rPr>
          <w:rFonts w:ascii="宋体" w:hAnsi="宋体" w:cs="宋体" w:hint="eastAsia"/>
          <w:lang w:eastAsia="zh-CN"/>
        </w:rPr>
        <w:t>激励频率不衰减。</w:t>
      </w:r>
    </w:p>
    <w:p w14:paraId="3DBE4A00" w14:textId="77777777" w:rsidR="00DE05CC" w:rsidRDefault="00480A33">
      <w:pPr>
        <w:ind w:firstLine="600"/>
        <w:rPr>
          <w:lang w:eastAsia="zh-CN"/>
        </w:rPr>
      </w:pPr>
      <w:bookmarkStart w:id="88" w:name="OLE_LINK29"/>
      <w:r>
        <w:rPr>
          <w:rFonts w:ascii="宋体" w:hAnsi="宋体" w:cs="宋体" w:hint="eastAsia"/>
          <w:sz w:val="30"/>
          <w:szCs w:val="30"/>
          <w:lang w:eastAsia="zh-CN"/>
        </w:rPr>
        <w:t>A</w:t>
      </w:r>
      <w:r>
        <w:rPr>
          <w:rFonts w:ascii="宋体" w:hAnsi="宋体" w:cs="宋体" w:hint="eastAsia"/>
          <w:sz w:val="30"/>
          <w:szCs w:val="30"/>
          <w:vertAlign w:val="subscript"/>
          <w:lang w:eastAsia="zh-CN"/>
        </w:rPr>
        <w:t>high-3db</w:t>
      </w:r>
      <m:oMath>
        <m:r>
          <w:rPr>
            <w:rFonts w:ascii="Cambria Math" w:hAnsi="Cambria Math" w:cs="宋体"/>
            <w:sz w:val="30"/>
            <w:szCs w:val="30"/>
          </w:rPr>
          <m:t>=</m:t>
        </m:r>
        <m:r>
          <w:rPr>
            <w:rFonts w:ascii="Cambria Math" w:hAnsi="Cambria Math" w:cs="宋体"/>
            <w:sz w:val="30"/>
            <w:szCs w:val="30"/>
            <w:lang w:eastAsia="zh-CN"/>
          </w:rPr>
          <m:t>-</m:t>
        </m:r>
        <m:f>
          <m:fPr>
            <m:ctrlPr>
              <w:rPr>
                <w:rFonts w:ascii="Cambria Math" w:hAnsi="Cambria Math" w:cs="宋体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1</m:t>
            </m:r>
          </m:num>
          <m:den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2π</m:t>
            </m:r>
            <m:r>
              <w:rPr>
                <w:rFonts w:ascii="Cambria Math" w:hAnsi="Cambria Math" w:cs="宋体"/>
                <w:sz w:val="30"/>
                <w:szCs w:val="30"/>
              </w:rPr>
              <m:t>×</m:t>
            </m:r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R57</m:t>
            </m:r>
            <m:r>
              <w:rPr>
                <w:rFonts w:ascii="Cambria Math" w:hAnsi="Cambria Math" w:cs="宋体"/>
                <w:sz w:val="30"/>
                <w:szCs w:val="30"/>
              </w:rPr>
              <m:t>×</m:t>
            </m:r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C11</m:t>
            </m:r>
          </m:den>
        </m:f>
        <m:r>
          <m:rPr>
            <m:sty m:val="p"/>
          </m:rPr>
          <w:rPr>
            <w:rFonts w:ascii="Cambria Math" w:hAnsi="Cambria Math" w:cs="宋体"/>
            <w:sz w:val="30"/>
            <w:szCs w:val="30"/>
          </w:rPr>
          <m:t>=</m:t>
        </m:r>
      </m:oMath>
      <w:r>
        <w:rPr>
          <w:rFonts w:ascii="Cambria Math" w:hAnsi="Cambria Math" w:cs="宋体" w:hint="eastAsia"/>
          <w:sz w:val="30"/>
          <w:szCs w:val="30"/>
          <w:lang w:eastAsia="zh-CN"/>
        </w:rPr>
        <w:t>18.81kHz</w:t>
      </w:r>
    </w:p>
    <w:p w14:paraId="02772B89" w14:textId="50BA9DA8" w:rsidR="00DE05CC" w:rsidRDefault="00480A33" w:rsidP="006A06FA">
      <w:pPr>
        <w:pStyle w:val="2"/>
        <w:numPr>
          <w:ilvl w:val="1"/>
          <w:numId w:val="6"/>
        </w:numPr>
        <w:rPr>
          <w:lang w:eastAsia="zh-CN"/>
        </w:rPr>
      </w:pPr>
      <w:bookmarkStart w:id="89" w:name="OLE_LINK10"/>
      <w:r>
        <w:rPr>
          <w:rFonts w:hint="eastAsia"/>
          <w:lang w:eastAsia="zh-CN"/>
        </w:rPr>
        <w:t>模拟前端差分放大器</w:t>
      </w:r>
      <w:bookmarkEnd w:id="88"/>
      <w:bookmarkEnd w:id="89"/>
    </w:p>
    <w:p w14:paraId="30CDC98A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该设计使用三个差分放大器来进行反馈。</w:t>
      </w:r>
    </w:p>
    <w:p w14:paraId="61B97166" w14:textId="77777777" w:rsidR="00DE05CC" w:rsidRDefault="00480A33">
      <w:pPr>
        <w:jc w:val="both"/>
        <w:rPr>
          <w:rFonts w:ascii="宋体" w:hAnsi="宋体" w:cs="宋体"/>
          <w:lang w:eastAsia="zh-CN"/>
        </w:rPr>
      </w:pPr>
      <w:r>
        <w:rPr>
          <w:noProof/>
        </w:rPr>
        <w:drawing>
          <wp:inline distT="0" distB="0" distL="114300" distR="114300" wp14:anchorId="21393444" wp14:editId="2A96D01F">
            <wp:extent cx="5947410" cy="2419985"/>
            <wp:effectExtent l="0" t="0" r="11430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044BA" w14:textId="7534379B" w:rsidR="00DE05CC" w:rsidRDefault="00480A33">
      <w:pPr>
        <w:pStyle w:val="a3"/>
        <w:jc w:val="center"/>
        <w:rPr>
          <w:rFonts w:ascii="宋体" w:hAnsi="宋体" w:cs="宋体"/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14</w:t>
      </w:r>
      <w:r>
        <w:fldChar w:fldCharType="end"/>
      </w:r>
      <w:bookmarkStart w:id="90" w:name="_Toc22013"/>
      <w:r>
        <w:rPr>
          <w:rFonts w:eastAsia="Arial" w:hint="eastAsia"/>
          <w:lang w:eastAsia="zh-CN"/>
        </w:rPr>
        <w:t xml:space="preserve">  </w:t>
      </w:r>
      <w:r>
        <w:rPr>
          <w:rFonts w:hint="eastAsia"/>
          <w:lang w:eastAsia="zh-CN"/>
        </w:rPr>
        <w:t>激励放大器输出反馈电路</w:t>
      </w:r>
      <w:bookmarkEnd w:id="90"/>
    </w:p>
    <w:p w14:paraId="169951EA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 xml:space="preserve">图14为第一个放大器，它监视激励输出。监测励磁放大器非常有用，因为MCU中的诊断程序可以补偿 </w:t>
      </w:r>
    </w:p>
    <w:p w14:paraId="12E83648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lastRenderedPageBreak/>
        <w:t>器件误差，并使用</w:t>
      </w:r>
      <w:proofErr w:type="spellStart"/>
      <w:r>
        <w:rPr>
          <w:rFonts w:ascii="宋体" w:hAnsi="宋体" w:cs="宋体" w:hint="eastAsia"/>
          <w:lang w:eastAsia="zh-CN"/>
        </w:rPr>
        <w:t>ExcGain</w:t>
      </w:r>
      <w:proofErr w:type="spellEnd"/>
      <w:r>
        <w:rPr>
          <w:rFonts w:ascii="宋体" w:hAnsi="宋体" w:cs="宋体" w:hint="eastAsia"/>
          <w:lang w:eastAsia="zh-CN"/>
        </w:rPr>
        <w:t xml:space="preserve">变量精确调整输出电压。同时这路反馈使系统能够测量有源滤波器和励磁放大器 </w:t>
      </w:r>
    </w:p>
    <w:p w14:paraId="71772B70" w14:textId="77777777" w:rsidR="00DE05CC" w:rsidRDefault="00480A33">
      <w:pPr>
        <w:widowControl/>
        <w:rPr>
          <w:lang w:eastAsia="zh-CN"/>
        </w:rPr>
      </w:pPr>
      <w:r>
        <w:rPr>
          <w:rFonts w:ascii="宋体" w:hAnsi="宋体" w:cs="宋体" w:hint="eastAsia"/>
          <w:lang w:eastAsia="zh-CN"/>
        </w:rPr>
        <w:t>的相位滞后，或检测励磁放大器的故障。</w:t>
      </w:r>
      <w:r>
        <w:rPr>
          <w:rFonts w:ascii="宋体" w:hAnsi="宋体" w:cs="宋体" w:hint="eastAsia"/>
          <w:color w:val="000000"/>
          <w:sz w:val="22"/>
          <w:lang w:eastAsia="zh-CN" w:bidi="ar"/>
        </w:rPr>
        <w:t>差分放大器的直流增益为：当R44=R45,R47=R46，</w:t>
      </w:r>
    </w:p>
    <w:p w14:paraId="03CA6C3D" w14:textId="77777777" w:rsidR="00DE05CC" w:rsidRDefault="00DE05CC">
      <w:pPr>
        <w:rPr>
          <w:rFonts w:ascii="宋体" w:hAnsi="宋体" w:cs="宋体"/>
          <w:lang w:eastAsia="zh-CN"/>
        </w:rPr>
      </w:pPr>
    </w:p>
    <w:p w14:paraId="07A72014" w14:textId="77777777" w:rsidR="00DE05CC" w:rsidRDefault="00480A33">
      <w:pPr>
        <w:ind w:firstLine="600"/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sz w:val="30"/>
          <w:szCs w:val="30"/>
          <w:lang w:eastAsia="zh-CN"/>
        </w:rPr>
        <w:t>A</w:t>
      </w:r>
      <m:oMath>
        <m:r>
          <w:rPr>
            <w:rFonts w:ascii="Cambria Math" w:hAnsi="Cambria Math" w:cs="宋体"/>
            <w:sz w:val="30"/>
            <w:szCs w:val="30"/>
            <w:lang w:eastAsia="zh-CN"/>
          </w:rPr>
          <m:t>=-</m:t>
        </m:r>
        <m:f>
          <m:fPr>
            <m:ctrlPr>
              <w:rPr>
                <w:rFonts w:ascii="Cambria Math" w:hAnsi="Cambria Math" w:cs="宋体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R44</m:t>
            </m:r>
          </m:num>
          <m:den>
            <m:r>
              <w:rPr>
                <w:rFonts w:ascii="Cambria Math" w:hAnsi="Cambria Math" w:cs="宋体"/>
                <w:sz w:val="30"/>
                <w:szCs w:val="30"/>
                <w:lang w:eastAsia="zh-CN"/>
              </w:rPr>
              <m:t>R47</m:t>
            </m:r>
          </m:den>
        </m:f>
        <m:r>
          <m:rPr>
            <m:sty m:val="p"/>
          </m:rPr>
          <w:rPr>
            <w:rFonts w:ascii="Cambria Math" w:hAnsi="Cambria Math" w:cs="宋体"/>
            <w:sz w:val="30"/>
            <w:szCs w:val="30"/>
            <w:lang w:eastAsia="zh-CN"/>
          </w:rPr>
          <m:t>=</m:t>
        </m:r>
        <m:r>
          <w:rPr>
            <w:rFonts w:ascii="Cambria Math" w:hAnsi="Cambria Math" w:cs="宋体"/>
            <w:lang w:eastAsia="zh-CN"/>
          </w:rPr>
          <m:t>-0.1</m:t>
        </m:r>
      </m:oMath>
      <w:r>
        <w:rPr>
          <w:rFonts w:ascii="宋体" w:hAnsi="宋体" w:cs="宋体" w:hint="eastAsia"/>
          <w:lang w:eastAsia="zh-CN"/>
        </w:rPr>
        <w:t xml:space="preserve"> 。</w:t>
      </w:r>
    </w:p>
    <w:p w14:paraId="3186506B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 xml:space="preserve">电容C6和电阻R17作为ADC的charge-bucket滤波，差分运放通过直流偏置（VREF1/2）将旋变的双向信号（EXC+、EXC-）转为ADC的单端输入信号（OEXC）。 </w:t>
      </w:r>
    </w:p>
    <w:p w14:paraId="08C7F8B5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另外两个个差分放大器检测旋变的正弦和余弦绕组，因为两个放大器都是相同的，所以本文档只描述正弦绕组信号反馈电路，如图15所示。</w:t>
      </w:r>
    </w:p>
    <w:p w14:paraId="7A9CF771" w14:textId="77777777" w:rsidR="00DE05CC" w:rsidRDefault="00480A33">
      <w:pPr>
        <w:jc w:val="both"/>
      </w:pPr>
      <w:r>
        <w:rPr>
          <w:noProof/>
        </w:rPr>
        <w:drawing>
          <wp:inline distT="0" distB="0" distL="114300" distR="114300" wp14:anchorId="76BB10AC" wp14:editId="017B8768">
            <wp:extent cx="6060440" cy="3365500"/>
            <wp:effectExtent l="0" t="0" r="5080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9306" w14:textId="77777777" w:rsidR="00DE05CC" w:rsidRDefault="00480A33">
      <w:pPr>
        <w:jc w:val="both"/>
        <w:rPr>
          <w:lang w:eastAsia="zh-CN"/>
        </w:rPr>
      </w:pPr>
      <w:r>
        <w:rPr>
          <w:noProof/>
        </w:rPr>
        <w:drawing>
          <wp:inline distT="0" distB="0" distL="114300" distR="114300" wp14:anchorId="7B064A10" wp14:editId="3B544B3D">
            <wp:extent cx="2662555" cy="1718945"/>
            <wp:effectExtent l="0" t="0" r="4445" b="317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</w:t>
      </w:r>
      <w:r>
        <w:rPr>
          <w:noProof/>
        </w:rPr>
        <w:drawing>
          <wp:inline distT="0" distB="0" distL="114300" distR="114300" wp14:anchorId="2BD7391B" wp14:editId="7AB68165">
            <wp:extent cx="3173095" cy="1690370"/>
            <wp:effectExtent l="0" t="0" r="12065" b="127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3973" w14:textId="29026CCC" w:rsidR="00DE05CC" w:rsidRDefault="00480A33">
      <w:pPr>
        <w:pStyle w:val="a3"/>
        <w:jc w:val="center"/>
        <w:rPr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15</w:t>
      </w:r>
      <w:r>
        <w:fldChar w:fldCharType="end"/>
      </w:r>
      <w:bookmarkStart w:id="91" w:name="_Toc14055"/>
      <w:r>
        <w:rPr>
          <w:rFonts w:eastAsia="Arial" w:hint="eastAsia"/>
          <w:lang w:eastAsia="zh-CN"/>
        </w:rPr>
        <w:t xml:space="preserve">   </w:t>
      </w:r>
      <w:r>
        <w:rPr>
          <w:rFonts w:hint="eastAsia"/>
          <w:lang w:eastAsia="zh-CN"/>
        </w:rPr>
        <w:t>正弦绕组信号反馈电路</w:t>
      </w:r>
      <w:bookmarkEnd w:id="91"/>
    </w:p>
    <w:p w14:paraId="123EDCC1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 xml:space="preserve">电容C13和电阻R69作为ADC的charge-bucket滤波，差分运放通过直流偏置（VREF1/2）或者DAC0将旋变的双向信号（SIN+、SIN-）转为ADC的单端输入信号（OSIN）。 </w:t>
      </w:r>
    </w:p>
    <w:p w14:paraId="10A781C7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旋变次级绕组发出的信号</w:t>
      </w:r>
      <w:proofErr w:type="gramStart"/>
      <w:r>
        <w:rPr>
          <w:rFonts w:ascii="宋体" w:hAnsi="宋体" w:cs="宋体" w:hint="eastAsia"/>
          <w:lang w:eastAsia="zh-CN"/>
        </w:rPr>
        <w:t>是浮地的</w:t>
      </w:r>
      <w:proofErr w:type="gramEnd"/>
      <w:r>
        <w:rPr>
          <w:rFonts w:ascii="宋体" w:hAnsi="宋体" w:cs="宋体" w:hint="eastAsia"/>
          <w:lang w:eastAsia="zh-CN"/>
        </w:rPr>
        <w:t xml:space="preserve">。电阻R79、R85、R86提供适当的直流偏置，将运放的输入保持在 </w:t>
      </w:r>
    </w:p>
    <w:p w14:paraId="052A6279" w14:textId="77777777" w:rsidR="00DE05CC" w:rsidRDefault="00480A33">
      <w:pPr>
        <w:rPr>
          <w:lang w:eastAsia="zh-CN"/>
        </w:rPr>
      </w:pPr>
      <w:r>
        <w:rPr>
          <w:rFonts w:ascii="宋体" w:hAnsi="宋体" w:cs="宋体" w:hint="eastAsia"/>
          <w:lang w:eastAsia="zh-CN"/>
        </w:rPr>
        <w:t>规定的共模范围内，C15是一个可选的滤波电容，不需要焊接。</w:t>
      </w:r>
    </w:p>
    <w:p w14:paraId="461071C1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差分放大器的直流增益为：当R71=R73,R75=R76，</w:t>
      </w:r>
    </w:p>
    <w:p w14:paraId="7FE8E2FC" w14:textId="77777777" w:rsidR="00DE05CC" w:rsidRDefault="00A109B7">
      <w:pPr>
        <w:ind w:firstLine="600"/>
        <w:rPr>
          <w:rFonts w:ascii="Cambria Math" w:hAnsi="Cambria Math" w:cs="宋体"/>
          <w:sz w:val="30"/>
          <w:szCs w:val="30"/>
          <w:lang w:eastAsia="zh-CN"/>
        </w:rPr>
      </w:pPr>
      <m:oMath>
        <m:sSub>
          <m:sSubPr>
            <m:ctrlPr>
              <w:rPr>
                <w:rFonts w:ascii="Cambria Math" w:hAnsi="Cambria Math" w:cs="宋体" w:hint="eastAsia"/>
                <w:sz w:val="30"/>
                <w:szCs w:val="30"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sz w:val="30"/>
                <w:szCs w:val="30"/>
                <w:lang w:eastAsia="zh-C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sz w:val="30"/>
                <w:szCs w:val="30"/>
                <w:lang w:eastAsia="zh-CN"/>
              </w:rPr>
              <m:t>DC</m:t>
            </m:r>
          </m:sub>
        </m:sSub>
        <m:r>
          <m:rPr>
            <m:sty m:val="p"/>
          </m:rPr>
          <w:rPr>
            <w:rFonts w:ascii="Cambria Math" w:hAnsi="Cambria Math" w:cs="宋体" w:hint="eastAsia"/>
            <w:sz w:val="30"/>
            <w:szCs w:val="30"/>
            <w:lang w:eastAsia="zh-CN"/>
          </w:rPr>
          <m:t>=</m:t>
        </m:r>
        <m:f>
          <m:fPr>
            <m:ctrlPr>
              <w:rPr>
                <w:rFonts w:ascii="Cambria Math" w:hAnsi="Cambria Math" w:cs="宋体" w:hint="eastAsia"/>
                <w:sz w:val="30"/>
                <w:szCs w:val="30"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宋体" w:hint="eastAsia"/>
                <w:sz w:val="30"/>
                <w:szCs w:val="30"/>
                <w:lang w:eastAsia="zh-CN"/>
              </w:rPr>
              <m:t>R</m:t>
            </m:r>
            <m:r>
              <m:rPr>
                <m:sty m:val="p"/>
              </m:rPr>
              <w:rPr>
                <w:rFonts w:ascii="Cambria Math" w:hAnsi="Cambria Math" w:cs="宋体"/>
                <w:sz w:val="30"/>
                <w:szCs w:val="30"/>
                <w:lang w:eastAsia="zh-CN"/>
              </w:rPr>
              <m:t>71</m:t>
            </m:r>
          </m:num>
          <m:den>
            <m:r>
              <m:rPr>
                <m:sty m:val="p"/>
              </m:rPr>
              <w:rPr>
                <w:rFonts w:ascii="Cambria Math" w:hAnsi="Cambria Math" w:cs="宋体" w:hint="eastAsia"/>
                <w:sz w:val="30"/>
                <w:szCs w:val="30"/>
                <w:lang w:eastAsia="zh-CN"/>
              </w:rPr>
              <m:t>R</m:t>
            </m:r>
            <m:r>
              <m:rPr>
                <m:sty m:val="p"/>
              </m:rPr>
              <w:rPr>
                <w:rFonts w:ascii="Cambria Math" w:hAnsi="Cambria Math" w:cs="宋体"/>
                <w:sz w:val="30"/>
                <w:szCs w:val="30"/>
                <w:lang w:eastAsia="zh-CN"/>
              </w:rPr>
              <m:t>75</m:t>
            </m:r>
          </m:den>
        </m:f>
        <m:r>
          <m:rPr>
            <m:sty m:val="p"/>
          </m:rPr>
          <w:rPr>
            <w:rFonts w:ascii="Cambria Math" w:hAnsi="Cambria Math" w:cs="宋体" w:hint="eastAsia"/>
            <w:sz w:val="30"/>
            <w:szCs w:val="30"/>
            <w:lang w:eastAsia="zh-CN"/>
          </w:rPr>
          <m:t>=0.</m:t>
        </m:r>
      </m:oMath>
      <w:r w:rsidR="00480A33">
        <w:rPr>
          <w:rFonts w:ascii="Cambria Math" w:hAnsi="Cambria Math" w:cs="宋体" w:hint="eastAsia"/>
          <w:sz w:val="30"/>
          <w:szCs w:val="30"/>
          <w:lang w:eastAsia="zh-CN"/>
        </w:rPr>
        <w:t xml:space="preserve">5 </w:t>
      </w:r>
    </w:p>
    <w:p w14:paraId="2458D0A4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通过调节增益、可以适配不同旋变的电压比。</w:t>
      </w:r>
    </w:p>
    <w:p w14:paraId="7E48D70D" w14:textId="0720B37F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该文档适配旋转变压器的变压比为0.286+-10%，励磁电压为7VAC,则旋变信号SIN+、SIN-和COS+、COS-两端波形峰峰值都应为</w:t>
      </w:r>
      <m:oMath>
        <m:r>
          <m:rPr>
            <m:sty m:val="p"/>
          </m:rPr>
          <w:rPr>
            <w:rFonts w:ascii="Cambria Math" w:hAnsi="Cambria Math" w:cs="宋体"/>
            <w:lang w:eastAsia="zh-CN"/>
          </w:rPr>
          <m:t>19.8V</m:t>
        </m:r>
        <m:r>
          <m:rPr>
            <m:sty m:val="p"/>
          </m:rPr>
          <w:rPr>
            <w:rFonts w:ascii="Cambria Math" w:hAnsi="Cambria Math" w:cs="宋体" w:hint="eastAsia"/>
            <w:lang w:eastAsia="zh-CN"/>
          </w:rPr>
          <m:t>×</m:t>
        </m:r>
        <m:r>
          <m:rPr>
            <m:sty m:val="p"/>
          </m:rPr>
          <w:rPr>
            <w:rFonts w:ascii="Cambria Math" w:hAnsi="Cambria Math" w:cs="宋体" w:hint="eastAsia"/>
            <w:lang w:eastAsia="zh-CN"/>
          </w:rPr>
          <m:t>0.286=</m:t>
        </m:r>
        <m:r>
          <m:rPr>
            <m:sty m:val="p"/>
          </m:rPr>
          <w:rPr>
            <w:rFonts w:ascii="Cambria Math" w:hAnsi="Cambria Math" w:cs="宋体"/>
            <w:lang w:eastAsia="zh-CN"/>
          </w:rPr>
          <m:t>5.6V</m:t>
        </m:r>
      </m:oMath>
      <w:r>
        <w:rPr>
          <w:rFonts w:hAnsi="Cambria Math" w:cs="宋体" w:hint="eastAsia"/>
          <w:lang w:eastAsia="zh-CN"/>
        </w:rPr>
        <w:t>（</w:t>
      </w:r>
      <w:r>
        <w:rPr>
          <w:rFonts w:hAnsi="Cambria Math" w:cs="宋体" w:hint="eastAsia"/>
          <w:lang w:eastAsia="zh-CN"/>
        </w:rPr>
        <w:t>19.8V</w:t>
      </w:r>
      <w:r>
        <w:rPr>
          <w:rFonts w:hAnsi="Cambria Math" w:cs="宋体" w:hint="eastAsia"/>
          <w:lang w:eastAsia="zh-CN"/>
        </w:rPr>
        <w:t>为励磁电压计算方式见</w:t>
      </w:r>
      <w:r>
        <w:rPr>
          <w:rFonts w:hAnsi="Cambria Math" w:cs="宋体" w:hint="eastAsia"/>
          <w:lang w:eastAsia="zh-CN"/>
        </w:rPr>
        <w:t>3.1</w:t>
      </w:r>
      <w:r>
        <w:rPr>
          <w:rFonts w:hAnsi="Cambria Math" w:cs="宋体" w:hint="eastAsia"/>
          <w:lang w:eastAsia="zh-CN"/>
        </w:rPr>
        <w:t>关键参数说明）。</w:t>
      </w:r>
      <w:r>
        <w:rPr>
          <w:rFonts w:hAnsi="Cambria Math" w:cs="宋体" w:hint="eastAsia"/>
          <w:lang w:eastAsia="zh-CN"/>
        </w:rPr>
        <w:t>MCU io</w:t>
      </w:r>
      <w:r>
        <w:rPr>
          <w:rFonts w:hAnsi="Cambria Math" w:cs="宋体" w:hint="eastAsia"/>
          <w:lang w:eastAsia="zh-CN"/>
        </w:rPr>
        <w:t>引脚输入电压范围为</w:t>
      </w:r>
      <w:r>
        <w:rPr>
          <w:rFonts w:ascii="宋体" w:hAnsi="宋体" w:cs="宋体" w:hint="eastAsia"/>
          <w:lang w:eastAsia="zh-CN"/>
        </w:rPr>
        <w:t>0-3.3V，所以OSIN、OCOS波形峰峰值也应保持在0-3.3V之间。通过改变电阻R71、R73阻值大小可以调节增益</w:t>
      </w:r>
      <m:oMath>
        <m:sSub>
          <m:sSubPr>
            <m:ctrlPr>
              <w:rPr>
                <w:rFonts w:ascii="Cambria Math" w:hAnsi="Cambria Math" w:cs="宋体" w:hint="eastAsia"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lang w:eastAsia="zh-C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lang w:eastAsia="zh-CN"/>
              </w:rPr>
              <m:t>DC</m:t>
            </m:r>
          </m:sub>
        </m:sSub>
      </m:oMath>
      <w:r>
        <w:rPr>
          <w:rFonts w:hAnsi="Cambria Math" w:cs="宋体" w:hint="eastAsia"/>
          <w:lang w:eastAsia="zh-CN"/>
        </w:rPr>
        <w:t>的大小</w:t>
      </w:r>
      <w:r>
        <w:rPr>
          <w:rFonts w:ascii="宋体" w:hAnsi="宋体" w:cs="宋体" w:hint="eastAsia"/>
          <w:lang w:eastAsia="zh-CN"/>
        </w:rPr>
        <w:t>（R71=R73,R75=R76），使OSIN、OCOS输入信号波形峰峰值在0-3.3V之间，</w:t>
      </w:r>
      <m:oMath>
        <m:sSub>
          <m:sSubPr>
            <m:ctrlPr>
              <w:rPr>
                <w:rFonts w:ascii="Cambria Math" w:hAnsi="Cambria Math" w:cs="宋体"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lang w:eastAsia="zh-C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lang w:eastAsia="zh-CN"/>
              </w:rPr>
              <m:t>DC</m:t>
            </m:r>
          </m:sub>
        </m:sSub>
      </m:oMath>
      <w:r w:rsidR="005427A3" w:rsidRPr="005427A3">
        <w:rPr>
          <w:rFonts w:ascii="宋体" w:hAnsi="宋体" w:cs="宋体" w:hint="eastAsia"/>
          <w:lang w:eastAsia="zh-CN"/>
        </w:rPr>
        <w:t>和OSIN、OCOS信号波形峰峰值关系为正相关，</w:t>
      </w:r>
      <w:r w:rsidR="005427A3">
        <w:rPr>
          <w:rFonts w:ascii="宋体" w:hAnsi="宋体" w:cs="宋体" w:hint="eastAsia"/>
          <w:lang w:eastAsia="zh-CN"/>
        </w:rPr>
        <w:t xml:space="preserve"> </w:t>
      </w:r>
      <w:r>
        <w:rPr>
          <w:rFonts w:ascii="宋体" w:hAnsi="宋体" w:cs="宋体" w:hint="eastAsia"/>
          <w:lang w:eastAsia="zh-CN"/>
        </w:rPr>
        <w:t>OSIN、OCOS信号波形峰峰值随</w:t>
      </w:r>
      <m:oMath>
        <m:sSub>
          <m:sSubPr>
            <m:ctrlPr>
              <w:rPr>
                <w:rFonts w:ascii="Cambria Math" w:hAnsi="Cambria Math" w:cs="宋体"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lang w:eastAsia="zh-C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lang w:eastAsia="zh-CN"/>
              </w:rPr>
              <m:t>DC</m:t>
            </m:r>
          </m:sub>
        </m:sSub>
      </m:oMath>
      <w:r>
        <w:rPr>
          <w:rFonts w:hAnsi="Cambria Math" w:cs="宋体" w:hint="eastAsia"/>
          <w:lang w:eastAsia="zh-CN"/>
        </w:rPr>
        <w:t>增大而增大，减小而减小</w:t>
      </w:r>
      <w:r>
        <w:rPr>
          <w:rFonts w:ascii="宋体" w:hAnsi="宋体" w:cs="宋体" w:hint="eastAsia"/>
          <w:lang w:eastAsia="zh-CN"/>
        </w:rPr>
        <w:t>。</w:t>
      </w:r>
    </w:p>
    <w:p w14:paraId="4B6F05C2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该文档适配旋转变压器信号SIN+、SIN-两端波形如图16所示（图为差分探头测量结果），峰峰值为5.6V。OSIN为ADC的单端输入信号，波形如图17所示，当</w:t>
      </w:r>
      <m:oMath>
        <m:sSub>
          <m:sSubPr>
            <m:ctrlPr>
              <w:rPr>
                <w:rFonts w:ascii="Cambria Math" w:hAnsi="Cambria Math" w:cs="宋体" w:hint="eastAsia"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lang w:eastAsia="zh-C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lang w:eastAsia="zh-CN"/>
              </w:rPr>
              <m:t>DC</m:t>
            </m:r>
          </m:sub>
        </m:sSub>
      </m:oMath>
      <w:r>
        <w:rPr>
          <w:rFonts w:ascii="宋体" w:hAnsi="宋体" w:cs="宋体" w:hint="eastAsia"/>
          <w:lang w:eastAsia="zh-CN"/>
        </w:rPr>
        <w:t>为0.5时，OSIN峰峰值为2.8V。</w:t>
      </w:r>
    </w:p>
    <w:p w14:paraId="7D3CBD03" w14:textId="77777777" w:rsidR="00DE05CC" w:rsidRDefault="00480A33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另外，为了防止OSIN输入信号电压超过3.3V保护MCU，用户可以在OSIN输入端加上一个保护电路，例如加一个3.3V的电压跟随器。</w:t>
      </w:r>
    </w:p>
    <w:p w14:paraId="1E2C1E9E" w14:textId="77777777" w:rsidR="00DE05CC" w:rsidRDefault="00DE05CC">
      <w:pPr>
        <w:rPr>
          <w:rFonts w:ascii="宋体" w:hAnsi="宋体" w:cs="宋体"/>
          <w:lang w:eastAsia="zh-CN"/>
        </w:rPr>
      </w:pPr>
    </w:p>
    <w:p w14:paraId="1D9F5710" w14:textId="77777777" w:rsidR="00DE05CC" w:rsidRDefault="00480A33">
      <w:pPr>
        <w:ind w:firstLine="600"/>
        <w:jc w:val="center"/>
        <w:rPr>
          <w:rFonts w:ascii="Cambria Math" w:hAnsi="Cambria Math" w:cs="宋体"/>
          <w:sz w:val="30"/>
          <w:szCs w:val="30"/>
          <w:highlight w:val="yellow"/>
          <w:lang w:eastAsia="zh-CN"/>
        </w:rPr>
      </w:pPr>
      <w:r>
        <w:rPr>
          <w:rFonts w:ascii="Cambria Math" w:hAnsi="Cambria Math" w:cs="宋体" w:hint="eastAsia"/>
          <w:noProof/>
          <w:sz w:val="30"/>
          <w:szCs w:val="30"/>
          <w:highlight w:val="yellow"/>
          <w:lang w:eastAsia="zh-CN"/>
        </w:rPr>
        <w:drawing>
          <wp:inline distT="0" distB="0" distL="114300" distR="114300" wp14:anchorId="468EEF8F" wp14:editId="74892221">
            <wp:extent cx="5622925" cy="3129280"/>
            <wp:effectExtent l="0" t="0" r="635" b="10160"/>
            <wp:docPr id="27" name="图片 27" descr="cc7a78a74a91eddb36ca4e4c3cfd5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c7a78a74a91eddb36ca4e4c3cfd5a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B51E" w14:textId="44C76D0B" w:rsidR="00DE05CC" w:rsidRDefault="00480A33">
      <w:pPr>
        <w:pStyle w:val="a3"/>
        <w:jc w:val="center"/>
        <w:rPr>
          <w:rFonts w:ascii="Cambria Math" w:hAnsi="Cambria Math" w:cs="宋体"/>
          <w:sz w:val="30"/>
          <w:szCs w:val="30"/>
          <w:highlight w:val="yellow"/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16</w:t>
      </w:r>
      <w:r>
        <w:fldChar w:fldCharType="end"/>
      </w:r>
      <w:bookmarkStart w:id="92" w:name="_Toc25514"/>
      <w:r>
        <w:rPr>
          <w:rFonts w:eastAsia="Arial" w:hint="eastAsia"/>
          <w:lang w:eastAsia="zh-CN"/>
        </w:rPr>
        <w:t xml:space="preserve"> </w:t>
      </w:r>
      <w:r>
        <w:rPr>
          <w:rFonts w:hint="eastAsia"/>
          <w:lang w:eastAsia="zh-CN"/>
        </w:rPr>
        <w:t xml:space="preserve"> </w:t>
      </w:r>
      <w:r>
        <w:rPr>
          <w:rFonts w:hAnsi="Cambria Math" w:cs="宋体" w:hint="eastAsia"/>
          <w:lang w:eastAsia="zh-CN"/>
        </w:rPr>
        <w:t>SIN+</w:t>
      </w:r>
      <w:r>
        <w:rPr>
          <w:rFonts w:hAnsi="Cambria Math" w:cs="宋体" w:hint="eastAsia"/>
          <w:lang w:eastAsia="zh-CN"/>
        </w:rPr>
        <w:t>、</w:t>
      </w:r>
      <w:r>
        <w:rPr>
          <w:rFonts w:hAnsi="Cambria Math" w:cs="宋体" w:hint="eastAsia"/>
          <w:lang w:eastAsia="zh-CN"/>
        </w:rPr>
        <w:t>SIN-</w:t>
      </w:r>
      <w:r>
        <w:rPr>
          <w:rFonts w:hAnsi="Cambria Math" w:cs="宋体" w:hint="eastAsia"/>
          <w:lang w:eastAsia="zh-CN"/>
        </w:rPr>
        <w:t>两端</w:t>
      </w:r>
      <w:r>
        <w:rPr>
          <w:rFonts w:eastAsia="Arial" w:hint="eastAsia"/>
          <w:lang w:eastAsia="zh-CN"/>
        </w:rPr>
        <w:t>信号波形</w:t>
      </w:r>
      <w:r>
        <w:rPr>
          <w:rFonts w:ascii="Cambria Math" w:hAnsi="Cambria Math" w:cs="宋体" w:hint="eastAsia"/>
          <w:noProof/>
          <w:sz w:val="30"/>
          <w:szCs w:val="30"/>
          <w:highlight w:val="yellow"/>
          <w:lang w:eastAsia="zh-CN"/>
        </w:rPr>
        <w:lastRenderedPageBreak/>
        <w:drawing>
          <wp:inline distT="0" distB="0" distL="114300" distR="114300" wp14:anchorId="4BEF3C61" wp14:editId="33EC40C3">
            <wp:extent cx="5568950" cy="3025140"/>
            <wp:effectExtent l="0" t="0" r="8890" b="7620"/>
            <wp:docPr id="32" name="图片 32" descr="d83713d05cd86abc4a4bd76787795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d83713d05cd86abc4a4bd767877958e"/>
                    <pic:cNvPicPr>
                      <a:picLocks noChangeAspect="1"/>
                    </pic:cNvPicPr>
                  </pic:nvPicPr>
                  <pic:blipFill>
                    <a:blip r:embed="rId40"/>
                    <a:srcRect l="264" t="2810" r="1085" b="913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2"/>
    </w:p>
    <w:p w14:paraId="7BBFEB21" w14:textId="6027A2E5" w:rsidR="00DE05CC" w:rsidRDefault="00480A33">
      <w:pPr>
        <w:pStyle w:val="a3"/>
        <w:jc w:val="center"/>
        <w:rPr>
          <w:rFonts w:eastAsia="Arial"/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</w:instrText>
      </w:r>
      <w:r>
        <w:rPr>
          <w:lang w:eastAsia="zh-CN"/>
        </w:rPr>
        <w:instrText>图</w:instrText>
      </w:r>
      <w:r>
        <w:rPr>
          <w:lang w:eastAsia="zh-CN"/>
        </w:rPr>
        <w:instrText xml:space="preserve"> \* ARABIC </w:instrText>
      </w:r>
      <w:r>
        <w:fldChar w:fldCharType="separate"/>
      </w:r>
      <w:r w:rsidR="00233829">
        <w:rPr>
          <w:noProof/>
          <w:lang w:eastAsia="zh-CN"/>
        </w:rPr>
        <w:t>17</w:t>
      </w:r>
      <w:r>
        <w:fldChar w:fldCharType="end"/>
      </w:r>
      <w:bookmarkStart w:id="93" w:name="_Toc3990"/>
      <w:r>
        <w:rPr>
          <w:rFonts w:eastAsia="Arial" w:hint="eastAsia"/>
          <w:lang w:eastAsia="zh-CN"/>
        </w:rPr>
        <w:t xml:space="preserve">  </w:t>
      </w:r>
      <w:r>
        <w:rPr>
          <w:rFonts w:hAnsi="Cambria Math" w:cs="宋体" w:hint="eastAsia"/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 w:cs="宋体" w:hint="eastAsia"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lang w:eastAsia="zh-C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lang w:eastAsia="zh-CN"/>
              </w:rPr>
              <m:t>DC</m:t>
            </m:r>
          </m:sub>
        </m:sSub>
      </m:oMath>
      <w:r>
        <w:rPr>
          <w:rFonts w:hAnsi="Cambria Math" w:cs="宋体" w:hint="eastAsia"/>
          <w:lang w:eastAsia="zh-CN"/>
        </w:rPr>
        <w:t>=</w:t>
      </w:r>
      <w:r>
        <w:rPr>
          <w:rFonts w:ascii="宋体" w:hAnsi="宋体" w:cs="宋体" w:hint="eastAsia"/>
          <w:lang w:eastAsia="zh-CN"/>
        </w:rPr>
        <w:t xml:space="preserve">0.5 </w:t>
      </w:r>
      <w:r>
        <w:rPr>
          <w:rFonts w:hAnsi="Cambria Math" w:cs="宋体" w:hint="eastAsia"/>
          <w:lang w:eastAsia="zh-CN"/>
        </w:rPr>
        <w:t>OSIN</w:t>
      </w:r>
      <w:r>
        <w:rPr>
          <w:rFonts w:eastAsia="Arial" w:hint="eastAsia"/>
          <w:lang w:eastAsia="zh-CN"/>
        </w:rPr>
        <w:t>信号波形</w:t>
      </w:r>
      <w:bookmarkEnd w:id="93"/>
    </w:p>
    <w:p w14:paraId="0CAC49C7" w14:textId="77777777" w:rsidR="00DE05CC" w:rsidRDefault="00DE05CC">
      <w:pPr>
        <w:jc w:val="center"/>
        <w:rPr>
          <w:rFonts w:eastAsia="Arial"/>
          <w:lang w:eastAsia="zh-CN"/>
        </w:rPr>
      </w:pPr>
    </w:p>
    <w:p w14:paraId="48970347" w14:textId="77777777" w:rsidR="00DE05CC" w:rsidRDefault="00DE05CC">
      <w:pPr>
        <w:jc w:val="center"/>
        <w:rPr>
          <w:rFonts w:eastAsia="Arial"/>
          <w:lang w:eastAsia="zh-CN"/>
        </w:rPr>
      </w:pPr>
    </w:p>
    <w:p w14:paraId="6465862B" w14:textId="77777777" w:rsidR="00DE05CC" w:rsidRDefault="00DE05CC">
      <w:pPr>
        <w:jc w:val="center"/>
        <w:rPr>
          <w:rFonts w:eastAsia="Arial"/>
          <w:lang w:eastAsia="zh-CN"/>
        </w:rPr>
      </w:pPr>
    </w:p>
    <w:p w14:paraId="25D9157C" w14:textId="77777777" w:rsidR="00DE05CC" w:rsidRDefault="00DE05CC">
      <w:pPr>
        <w:jc w:val="center"/>
        <w:rPr>
          <w:rFonts w:eastAsia="Arial"/>
          <w:lang w:eastAsia="zh-CN"/>
        </w:rPr>
      </w:pPr>
    </w:p>
    <w:p w14:paraId="141A052D" w14:textId="77777777" w:rsidR="00DE05CC" w:rsidRDefault="00DE05CC">
      <w:pPr>
        <w:jc w:val="center"/>
        <w:rPr>
          <w:rFonts w:eastAsia="Arial"/>
          <w:lang w:eastAsia="zh-CN"/>
        </w:rPr>
      </w:pPr>
    </w:p>
    <w:p w14:paraId="45453BA1" w14:textId="77777777" w:rsidR="00DE05CC" w:rsidRDefault="00DE05CC">
      <w:pPr>
        <w:jc w:val="center"/>
        <w:rPr>
          <w:rFonts w:eastAsia="Arial"/>
          <w:lang w:eastAsia="zh-CN"/>
        </w:rPr>
      </w:pPr>
    </w:p>
    <w:p w14:paraId="0C0D76BE" w14:textId="77777777" w:rsidR="00DE05CC" w:rsidRDefault="00DE05CC">
      <w:pPr>
        <w:jc w:val="center"/>
        <w:rPr>
          <w:rFonts w:eastAsia="Arial"/>
          <w:lang w:eastAsia="zh-CN"/>
        </w:rPr>
      </w:pPr>
    </w:p>
    <w:p w14:paraId="7B911609" w14:textId="77777777" w:rsidR="00DE05CC" w:rsidRDefault="00DE05CC">
      <w:pPr>
        <w:jc w:val="center"/>
        <w:rPr>
          <w:rFonts w:eastAsia="Arial"/>
          <w:lang w:eastAsia="zh-CN"/>
        </w:rPr>
      </w:pPr>
    </w:p>
    <w:p w14:paraId="08074E42" w14:textId="77777777" w:rsidR="00DE05CC" w:rsidRDefault="00DE05CC">
      <w:pPr>
        <w:jc w:val="center"/>
        <w:rPr>
          <w:rFonts w:eastAsia="Arial"/>
          <w:lang w:eastAsia="zh-CN"/>
        </w:rPr>
      </w:pPr>
    </w:p>
    <w:p w14:paraId="1B51FE8A" w14:textId="77777777" w:rsidR="00DE05CC" w:rsidRDefault="00DE05CC">
      <w:pPr>
        <w:jc w:val="center"/>
        <w:rPr>
          <w:rFonts w:eastAsia="Arial"/>
          <w:lang w:eastAsia="zh-CN"/>
        </w:rPr>
      </w:pPr>
    </w:p>
    <w:p w14:paraId="339EAF54" w14:textId="77777777" w:rsidR="00DE05CC" w:rsidRDefault="00DE05CC">
      <w:pPr>
        <w:jc w:val="center"/>
        <w:rPr>
          <w:rFonts w:eastAsia="Arial"/>
          <w:lang w:eastAsia="zh-CN"/>
        </w:rPr>
      </w:pPr>
    </w:p>
    <w:p w14:paraId="69B8F005" w14:textId="77777777" w:rsidR="00DE05CC" w:rsidRDefault="00DE05CC">
      <w:pPr>
        <w:jc w:val="center"/>
        <w:rPr>
          <w:rFonts w:eastAsia="Arial"/>
          <w:lang w:eastAsia="zh-CN"/>
        </w:rPr>
      </w:pPr>
    </w:p>
    <w:p w14:paraId="76DCED18" w14:textId="77777777" w:rsidR="00DE05CC" w:rsidRDefault="00DE05CC">
      <w:pPr>
        <w:jc w:val="center"/>
        <w:rPr>
          <w:rFonts w:eastAsia="Arial"/>
          <w:lang w:eastAsia="zh-CN"/>
        </w:rPr>
      </w:pPr>
    </w:p>
    <w:p w14:paraId="1480A689" w14:textId="77777777" w:rsidR="00DE05CC" w:rsidRDefault="00DE05CC">
      <w:pPr>
        <w:jc w:val="center"/>
        <w:rPr>
          <w:rFonts w:eastAsia="Arial"/>
          <w:lang w:eastAsia="zh-CN"/>
        </w:rPr>
      </w:pPr>
    </w:p>
    <w:p w14:paraId="26819024" w14:textId="77777777" w:rsidR="00DE05CC" w:rsidRDefault="00DE05CC">
      <w:pPr>
        <w:jc w:val="center"/>
        <w:rPr>
          <w:rFonts w:eastAsia="Arial"/>
          <w:lang w:eastAsia="zh-CN"/>
        </w:rPr>
      </w:pPr>
    </w:p>
    <w:p w14:paraId="53837BA9" w14:textId="77777777" w:rsidR="00DE05CC" w:rsidRDefault="00DE05CC">
      <w:pPr>
        <w:jc w:val="center"/>
        <w:rPr>
          <w:rFonts w:eastAsia="Arial"/>
          <w:lang w:eastAsia="zh-CN"/>
        </w:rPr>
      </w:pPr>
    </w:p>
    <w:p w14:paraId="762BE047" w14:textId="77777777" w:rsidR="00DE05CC" w:rsidRDefault="00DE05CC">
      <w:pPr>
        <w:jc w:val="center"/>
        <w:rPr>
          <w:rFonts w:eastAsia="Arial"/>
          <w:lang w:eastAsia="zh-CN"/>
        </w:rPr>
      </w:pPr>
    </w:p>
    <w:p w14:paraId="0C47F47D" w14:textId="77777777" w:rsidR="00DE05CC" w:rsidRDefault="00DE05CC">
      <w:pPr>
        <w:jc w:val="center"/>
        <w:rPr>
          <w:rFonts w:eastAsia="Arial"/>
          <w:lang w:eastAsia="zh-CN"/>
        </w:rPr>
      </w:pPr>
    </w:p>
    <w:p w14:paraId="3F7B1A14" w14:textId="77777777" w:rsidR="00DE05CC" w:rsidRDefault="00DE05CC">
      <w:pPr>
        <w:jc w:val="center"/>
        <w:rPr>
          <w:rFonts w:eastAsia="Arial"/>
          <w:lang w:eastAsia="zh-CN"/>
        </w:rPr>
      </w:pPr>
    </w:p>
    <w:p w14:paraId="70A453B8" w14:textId="77777777" w:rsidR="00DE05CC" w:rsidRDefault="00DE05CC">
      <w:pPr>
        <w:jc w:val="center"/>
        <w:rPr>
          <w:rFonts w:eastAsia="Arial"/>
          <w:lang w:eastAsia="zh-CN"/>
        </w:rPr>
      </w:pPr>
    </w:p>
    <w:p w14:paraId="6B2CAD9B" w14:textId="77777777" w:rsidR="00DE05CC" w:rsidRDefault="00DE05CC">
      <w:pPr>
        <w:jc w:val="center"/>
        <w:rPr>
          <w:rFonts w:eastAsia="Arial"/>
          <w:lang w:eastAsia="zh-CN"/>
        </w:rPr>
      </w:pPr>
    </w:p>
    <w:p w14:paraId="2C0D0593" w14:textId="77777777" w:rsidR="00DE05CC" w:rsidRDefault="00DE05CC">
      <w:pPr>
        <w:jc w:val="center"/>
        <w:rPr>
          <w:rFonts w:eastAsia="Arial"/>
          <w:lang w:eastAsia="zh-CN"/>
        </w:rPr>
      </w:pPr>
    </w:p>
    <w:p w14:paraId="0A9BB265" w14:textId="77777777" w:rsidR="00DE05CC" w:rsidRDefault="00DE05CC">
      <w:pPr>
        <w:jc w:val="center"/>
        <w:rPr>
          <w:rFonts w:eastAsia="Arial"/>
          <w:lang w:eastAsia="zh-CN"/>
        </w:rPr>
      </w:pPr>
    </w:p>
    <w:p w14:paraId="121785F1" w14:textId="77777777" w:rsidR="00DE05CC" w:rsidRDefault="00DE05CC">
      <w:pPr>
        <w:jc w:val="center"/>
        <w:rPr>
          <w:rFonts w:eastAsia="Arial"/>
          <w:lang w:eastAsia="zh-CN"/>
        </w:rPr>
      </w:pPr>
    </w:p>
    <w:p w14:paraId="2B7A1956" w14:textId="77777777" w:rsidR="00DE05CC" w:rsidRDefault="00480A33">
      <w:pPr>
        <w:pStyle w:val="1"/>
        <w:numPr>
          <w:ilvl w:val="0"/>
          <w:numId w:val="6"/>
        </w:numPr>
        <w:spacing w:after="360"/>
      </w:pPr>
      <w:bookmarkStart w:id="94" w:name="_Toc19774"/>
      <w:bookmarkStart w:id="95" w:name="_Toc15674"/>
      <w:r>
        <w:rPr>
          <w:rFonts w:hint="eastAsia"/>
          <w:lang w:eastAsia="zh-CN"/>
        </w:rPr>
        <w:lastRenderedPageBreak/>
        <w:t>软件开发套件</w:t>
      </w:r>
      <w:bookmarkEnd w:id="94"/>
      <w:bookmarkEnd w:id="95"/>
    </w:p>
    <w:p w14:paraId="062AC738" w14:textId="77777777" w:rsidR="00DE05CC" w:rsidRDefault="00480A33">
      <w:pPr>
        <w:pStyle w:val="2"/>
        <w:numPr>
          <w:ilvl w:val="1"/>
          <w:numId w:val="6"/>
        </w:numPr>
        <w:rPr>
          <w:lang w:eastAsia="zh-CN"/>
        </w:rPr>
      </w:pPr>
      <w:bookmarkStart w:id="96" w:name="_Toc20945"/>
      <w:bookmarkStart w:id="97" w:name="_Toc21692"/>
      <w:bookmarkStart w:id="98" w:name="_Toc998"/>
      <w:r>
        <w:rPr>
          <w:rFonts w:hint="eastAsia"/>
          <w:lang w:eastAsia="zh-CN"/>
        </w:rPr>
        <w:t>简介</w:t>
      </w:r>
      <w:bookmarkEnd w:id="96"/>
      <w:bookmarkEnd w:id="97"/>
      <w:bookmarkEnd w:id="98"/>
    </w:p>
    <w:p w14:paraId="7B560636" w14:textId="0A325241" w:rsidR="00DE05CC" w:rsidRPr="006A06FA" w:rsidRDefault="00480A33" w:rsidP="006A06FA">
      <w:pPr>
        <w:ind w:firstLineChars="400" w:firstLine="800"/>
        <w:rPr>
          <w:lang w:eastAsia="zh-CN"/>
        </w:rPr>
      </w:pPr>
      <w:r>
        <w:rPr>
          <w:lang w:eastAsia="zh-CN"/>
        </w:rPr>
        <w:t>HPM SDK</w:t>
      </w:r>
      <w:r>
        <w:rPr>
          <w:lang w:eastAsia="zh-CN"/>
        </w:rPr>
        <w:t>（</w:t>
      </w:r>
      <w:r>
        <w:rPr>
          <w:lang w:eastAsia="zh-CN"/>
        </w:rPr>
        <w:t xml:space="preserve">HPM </w:t>
      </w:r>
      <w:r>
        <w:rPr>
          <w:lang w:eastAsia="zh-CN"/>
        </w:rPr>
        <w:t>软件开发套件，以下简称</w:t>
      </w:r>
      <w:r>
        <w:rPr>
          <w:lang w:eastAsia="zh-CN"/>
        </w:rPr>
        <w:t xml:space="preserve"> SDK</w:t>
      </w:r>
      <w:r>
        <w:rPr>
          <w:lang w:eastAsia="zh-CN"/>
        </w:rPr>
        <w:t>）是基于</w:t>
      </w:r>
      <w:r>
        <w:rPr>
          <w:lang w:eastAsia="zh-CN"/>
        </w:rPr>
        <w:t xml:space="preserve"> BSD 3-Clause </w:t>
      </w:r>
      <w:r>
        <w:rPr>
          <w:lang w:eastAsia="zh-CN"/>
        </w:rPr>
        <w:t>许可证，针对</w:t>
      </w:r>
      <w:r>
        <w:rPr>
          <w:lang w:eastAsia="zh-CN"/>
        </w:rPr>
        <w:t xml:space="preserve"> HPM </w:t>
      </w:r>
      <w:r>
        <w:rPr>
          <w:lang w:eastAsia="zh-CN"/>
        </w:rPr>
        <w:t>出品的系列</w:t>
      </w:r>
      <w:r>
        <w:rPr>
          <w:lang w:eastAsia="zh-CN"/>
        </w:rPr>
        <w:t>SoC</w:t>
      </w:r>
      <w:bookmarkStart w:id="99" w:name="3.2_环境以及依赖"/>
      <w:bookmarkEnd w:id="99"/>
      <w:r>
        <w:rPr>
          <w:lang w:eastAsia="zh-CN"/>
        </w:rPr>
        <w:t>底层驱动软件包，提供了</w:t>
      </w:r>
      <w:r>
        <w:rPr>
          <w:lang w:eastAsia="zh-CN"/>
        </w:rPr>
        <w:t xml:space="preserve"> SoC </w:t>
      </w:r>
      <w:r>
        <w:rPr>
          <w:lang w:eastAsia="zh-CN"/>
        </w:rPr>
        <w:t>上所集成</w:t>
      </w:r>
      <w:r>
        <w:rPr>
          <w:lang w:eastAsia="zh-CN"/>
        </w:rPr>
        <w:t xml:space="preserve"> IP </w:t>
      </w:r>
      <w:r>
        <w:rPr>
          <w:lang w:eastAsia="zh-CN"/>
        </w:rPr>
        <w:t>模块底层驱动代码，集成多种中间件与</w:t>
      </w:r>
      <w:r>
        <w:rPr>
          <w:lang w:eastAsia="zh-CN"/>
        </w:rPr>
        <w:t xml:space="preserve"> RTOS</w:t>
      </w:r>
      <w:r>
        <w:rPr>
          <w:lang w:eastAsia="zh-CN"/>
        </w:rPr>
        <w:t>。</w:t>
      </w:r>
    </w:p>
    <w:p w14:paraId="2E39509C" w14:textId="77777777" w:rsidR="00DE05CC" w:rsidRDefault="00480A33">
      <w:pPr>
        <w:pStyle w:val="2"/>
        <w:numPr>
          <w:ilvl w:val="1"/>
          <w:numId w:val="6"/>
        </w:numPr>
        <w:rPr>
          <w:lang w:eastAsia="zh-CN"/>
        </w:rPr>
      </w:pPr>
      <w:bookmarkStart w:id="100" w:name="_Toc18729"/>
      <w:bookmarkStart w:id="101" w:name="_Toc27629"/>
      <w:bookmarkStart w:id="102" w:name="_Toc23075"/>
      <w:r>
        <w:rPr>
          <w:rFonts w:hint="eastAsia"/>
          <w:lang w:eastAsia="zh-CN"/>
        </w:rPr>
        <w:t>环境以及依赖</w:t>
      </w:r>
      <w:bookmarkEnd w:id="100"/>
      <w:bookmarkEnd w:id="101"/>
      <w:bookmarkEnd w:id="102"/>
    </w:p>
    <w:p w14:paraId="67D64869" w14:textId="77777777" w:rsidR="00DE05CC" w:rsidRDefault="00480A33">
      <w:pPr>
        <w:numPr>
          <w:ilvl w:val="0"/>
          <w:numId w:val="8"/>
        </w:numPr>
        <w:ind w:firstLineChars="0"/>
      </w:pPr>
      <w:proofErr w:type="spellStart"/>
      <w:r>
        <w:t>使用</w:t>
      </w:r>
      <w:proofErr w:type="spellEnd"/>
      <w:r>
        <w:t xml:space="preserve"> </w:t>
      </w:r>
      <w:proofErr w:type="spellStart"/>
      <w:r>
        <w:t>sdk_env</w:t>
      </w:r>
      <w:proofErr w:type="spellEnd"/>
      <w:r>
        <w:t xml:space="preserve"> </w:t>
      </w:r>
      <w:proofErr w:type="spellStart"/>
      <w:r>
        <w:t>工具</w:t>
      </w:r>
      <w:proofErr w:type="spellEnd"/>
      <w:r>
        <w:rPr>
          <w:rFonts w:hint="eastAsia"/>
          <w:lang w:eastAsia="zh-CN"/>
        </w:rPr>
        <w:t>。</w:t>
      </w:r>
    </w:p>
    <w:p w14:paraId="22A4D8E3" w14:textId="77777777" w:rsidR="00DE05CC" w:rsidRDefault="00480A33">
      <w:pPr>
        <w:numPr>
          <w:ilvl w:val="0"/>
          <w:numId w:val="8"/>
        </w:numPr>
        <w:ind w:firstLineChars="0"/>
        <w:rPr>
          <w:lang w:eastAsia="zh-CN"/>
        </w:rPr>
      </w:pPr>
      <w:bookmarkStart w:id="103" w:name="3.3_开发工具"/>
      <w:bookmarkStart w:id="104" w:name="_bookmark27"/>
      <w:bookmarkEnd w:id="103"/>
      <w:bookmarkEnd w:id="104"/>
      <w:r>
        <w:rPr>
          <w:lang w:eastAsia="zh-CN"/>
        </w:rPr>
        <w:t>手工搭建</w:t>
      </w:r>
      <w:r>
        <w:rPr>
          <w:lang w:eastAsia="zh-CN"/>
        </w:rPr>
        <w:t xml:space="preserve"> SDK </w:t>
      </w:r>
      <w:r>
        <w:rPr>
          <w:lang w:eastAsia="zh-CN"/>
        </w:rPr>
        <w:t>开发环境，具体参考请参考</w:t>
      </w:r>
      <w:r>
        <w:rPr>
          <w:lang w:eastAsia="zh-CN"/>
        </w:rPr>
        <w:t xml:space="preserve"> SDK </w:t>
      </w:r>
      <w:r>
        <w:rPr>
          <w:lang w:eastAsia="zh-CN"/>
        </w:rPr>
        <w:t>目录下</w:t>
      </w:r>
      <w:r>
        <w:rPr>
          <w:lang w:eastAsia="zh-CN"/>
        </w:rPr>
        <w:t xml:space="preserve"> README.md </w:t>
      </w:r>
      <w:r>
        <w:rPr>
          <w:lang w:eastAsia="zh-CN"/>
        </w:rPr>
        <w:t>文件。</w:t>
      </w:r>
    </w:p>
    <w:p w14:paraId="29212FCB" w14:textId="77777777" w:rsidR="00DE05CC" w:rsidRDefault="00480A33">
      <w:pPr>
        <w:pStyle w:val="2"/>
        <w:numPr>
          <w:ilvl w:val="1"/>
          <w:numId w:val="6"/>
        </w:numPr>
        <w:rPr>
          <w:lang w:eastAsia="zh-CN"/>
        </w:rPr>
      </w:pPr>
      <w:bookmarkStart w:id="105" w:name="_Toc6262"/>
      <w:bookmarkStart w:id="106" w:name="_Toc11160"/>
      <w:bookmarkStart w:id="107" w:name="_Toc5658"/>
      <w:r>
        <w:rPr>
          <w:rFonts w:hint="eastAsia"/>
          <w:lang w:eastAsia="zh-CN"/>
        </w:rPr>
        <w:t>开发工具</w:t>
      </w:r>
      <w:bookmarkEnd w:id="105"/>
      <w:bookmarkEnd w:id="106"/>
      <w:bookmarkEnd w:id="107"/>
    </w:p>
    <w:p w14:paraId="3E8A4A51" w14:textId="76BD3E55" w:rsidR="00DE05CC" w:rsidRPr="006A06FA" w:rsidRDefault="00480A33" w:rsidP="006A06FA">
      <w:pPr>
        <w:rPr>
          <w:lang w:eastAsia="zh-CN"/>
        </w:rPr>
      </w:pPr>
      <w:r>
        <w:t xml:space="preserve">SDK </w:t>
      </w:r>
      <w:proofErr w:type="spellStart"/>
      <w:r>
        <w:t>支持第三方</w:t>
      </w:r>
      <w:proofErr w:type="spellEnd"/>
      <w:r>
        <w:t xml:space="preserve"> IDE </w:t>
      </w:r>
      <w:proofErr w:type="spellStart"/>
      <w:r>
        <w:t>开发，如</w:t>
      </w:r>
      <w:proofErr w:type="spellEnd"/>
      <w:r>
        <w:t xml:space="preserve"> </w:t>
      </w:r>
      <w:proofErr w:type="spellStart"/>
      <w:r>
        <w:t>Segger</w:t>
      </w:r>
      <w:proofErr w:type="spellEnd"/>
      <w:r>
        <w:t xml:space="preserve"> Embedded Studio For </w:t>
      </w:r>
      <w:proofErr w:type="spellStart"/>
      <w:r>
        <w:t>RISC-V</w:t>
      </w:r>
      <w:r>
        <w:t>，该</w:t>
      </w:r>
      <w:proofErr w:type="spellEnd"/>
      <w:r>
        <w:t xml:space="preserve"> IDE </w:t>
      </w:r>
      <w:proofErr w:type="spellStart"/>
      <w:r>
        <w:t>可以在</w:t>
      </w:r>
      <w:hyperlink r:id="rId41">
        <w:r>
          <w:t>Segger</w:t>
        </w:r>
        <w:proofErr w:type="spellEnd"/>
        <w:r>
          <w:t xml:space="preserve"> </w:t>
        </w:r>
        <w:r>
          <w:t>官网下载</w:t>
        </w:r>
      </w:hyperlink>
      <w:r>
        <w:t>下载</w:t>
      </w:r>
      <w:bookmarkStart w:id="108" w:name="3.4_sdk_env/Segger_Embedded_Studio_For_R"/>
      <w:bookmarkEnd w:id="108"/>
      <w:r>
        <w:t>最新版本。</w:t>
      </w:r>
      <w:r>
        <w:rPr>
          <w:rFonts w:hint="eastAsia"/>
          <w:lang w:eastAsia="zh-CN"/>
        </w:rPr>
        <w:t>先楫半导体为开发者购买了商业的</w:t>
      </w:r>
      <w:proofErr w:type="gramStart"/>
      <w:r>
        <w:rPr>
          <w:rFonts w:hint="eastAsia"/>
          <w:lang w:eastAsia="zh-CN"/>
        </w:rPr>
        <w:t>license,</w:t>
      </w:r>
      <w:r>
        <w:rPr>
          <w:rFonts w:hint="eastAsia"/>
          <w:lang w:eastAsia="zh-CN"/>
        </w:rPr>
        <w:t>用户可以通过邮件的方式</w:t>
      </w:r>
      <w:proofErr w:type="gramEnd"/>
      <w:r>
        <w:rPr>
          <w:rFonts w:hint="eastAsia"/>
          <w:lang w:eastAsia="zh-CN"/>
        </w:rPr>
        <w:t>，在</w:t>
      </w:r>
      <w:proofErr w:type="spellStart"/>
      <w:r>
        <w:rPr>
          <w:rFonts w:hint="eastAsia"/>
          <w:lang w:eastAsia="zh-CN"/>
        </w:rPr>
        <w:t>Segger</w:t>
      </w:r>
      <w:proofErr w:type="spellEnd"/>
      <w:r>
        <w:rPr>
          <w:rFonts w:hint="eastAsia"/>
          <w:lang w:eastAsia="zh-CN"/>
        </w:rPr>
        <w:t>官网申请</w:t>
      </w:r>
      <w:r>
        <w:rPr>
          <w:rFonts w:hint="eastAsia"/>
          <w:lang w:eastAsia="zh-CN"/>
        </w:rPr>
        <w:t>license</w:t>
      </w:r>
      <w:r>
        <w:rPr>
          <w:rFonts w:hint="eastAsia"/>
          <w:lang w:eastAsia="zh-CN"/>
        </w:rPr>
        <w:t>。</w:t>
      </w:r>
    </w:p>
    <w:p w14:paraId="5A51D2FA" w14:textId="77777777" w:rsidR="00DE05CC" w:rsidRDefault="00480A33">
      <w:pPr>
        <w:pStyle w:val="2"/>
        <w:numPr>
          <w:ilvl w:val="1"/>
          <w:numId w:val="6"/>
        </w:numPr>
        <w:rPr>
          <w:lang w:eastAsia="zh-CN"/>
        </w:rPr>
      </w:pPr>
      <w:bookmarkStart w:id="109" w:name="_Toc1430"/>
      <w:bookmarkStart w:id="110" w:name="_Toc32496"/>
      <w:bookmarkStart w:id="111" w:name="_Toc11738"/>
      <w:r>
        <w:rPr>
          <w:rFonts w:hint="eastAsia"/>
          <w:lang w:eastAsia="zh-CN"/>
        </w:rPr>
        <w:t>快速指南</w:t>
      </w:r>
      <w:bookmarkEnd w:id="109"/>
      <w:bookmarkEnd w:id="110"/>
      <w:bookmarkEnd w:id="111"/>
    </w:p>
    <w:p w14:paraId="10179A96" w14:textId="77777777" w:rsidR="00DE05CC" w:rsidRDefault="00480A33">
      <w:pPr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下载安装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lang w:eastAsia="zh-CN"/>
        </w:rPr>
        <w:t>Segger</w:t>
      </w:r>
      <w:proofErr w:type="spellEnd"/>
      <w:r>
        <w:rPr>
          <w:lang w:eastAsia="zh-CN"/>
        </w:rPr>
        <w:t xml:space="preserve"> Embedded Studio</w:t>
      </w:r>
      <w:r>
        <w:rPr>
          <w:rFonts w:hint="eastAsia"/>
          <w:lang w:eastAsia="zh-CN"/>
        </w:rPr>
        <w:t>，版本号为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8.10 </w:t>
      </w:r>
    </w:p>
    <w:p w14:paraId="74923731" w14:textId="77777777" w:rsidR="00DE05CC" w:rsidRDefault="00480A33">
      <w:pPr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下载版本</w:t>
      </w:r>
      <w:r>
        <w:rPr>
          <w:rFonts w:hint="eastAsia"/>
          <w:lang w:eastAsia="zh-CN"/>
        </w:rPr>
        <w:t xml:space="preserve"> </w:t>
      </w:r>
      <w:bookmarkStart w:id="112" w:name="OLE_LINK35"/>
      <w:r>
        <w:rPr>
          <w:lang w:eastAsia="zh-CN"/>
        </w:rPr>
        <w:t>sdk_env_v1.</w:t>
      </w:r>
      <w:r>
        <w:rPr>
          <w:rFonts w:hint="eastAsia"/>
          <w:lang w:eastAsia="zh-CN"/>
        </w:rPr>
        <w:t>8</w:t>
      </w:r>
      <w:r>
        <w:rPr>
          <w:lang w:eastAsia="zh-CN"/>
        </w:rPr>
        <w:t>.0</w:t>
      </w:r>
      <w:bookmarkEnd w:id="112"/>
      <w:r>
        <w:rPr>
          <w:lang w:eastAsia="zh-CN"/>
        </w:rPr>
        <w:t xml:space="preserve">.zip </w:t>
      </w:r>
      <w:r>
        <w:rPr>
          <w:rFonts w:hint="eastAsia"/>
          <w:lang w:eastAsia="zh-CN"/>
        </w:rPr>
        <w:t>压缩包后解压。</w:t>
      </w:r>
    </w:p>
    <w:p w14:paraId="285C56AD" w14:textId="77777777" w:rsidR="00DE05CC" w:rsidRDefault="00480A33">
      <w:pPr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注：解压目标路径中只可包含英文字母以及下划线，不可包含空格、中文等字符。</w:t>
      </w:r>
      <w:r>
        <w:rPr>
          <w:rFonts w:hint="eastAsia"/>
          <w:lang w:eastAsia="zh-CN"/>
        </w:rPr>
        <w:t xml:space="preserve"> </w:t>
      </w:r>
    </w:p>
    <w:p w14:paraId="7975F8B2" w14:textId="77777777" w:rsidR="00DE05CC" w:rsidRDefault="00480A33">
      <w:pPr>
        <w:numPr>
          <w:ilvl w:val="0"/>
          <w:numId w:val="9"/>
        </w:numPr>
      </w:pPr>
      <w:bookmarkStart w:id="113" w:name="_bookmark29"/>
      <w:bookmarkEnd w:id="113"/>
      <w:proofErr w:type="spellStart"/>
      <w:r>
        <w:rPr>
          <w:rFonts w:hint="eastAsia"/>
          <w:lang w:eastAsia="zh-CN"/>
        </w:rPr>
        <w:t>sdk_env</w:t>
      </w:r>
      <w:proofErr w:type="spellEnd"/>
      <w:r>
        <w:rPr>
          <w:rFonts w:hint="eastAsia"/>
          <w:lang w:eastAsia="zh-CN"/>
        </w:rPr>
        <w:t>提供了</w:t>
      </w:r>
      <w:r>
        <w:rPr>
          <w:rFonts w:hint="eastAsia"/>
          <w:lang w:eastAsia="zh-CN"/>
        </w:rPr>
        <w:t>GUI project generator</w:t>
      </w:r>
      <w:r>
        <w:rPr>
          <w:rFonts w:hint="eastAsia"/>
          <w:lang w:eastAsia="zh-CN"/>
        </w:rPr>
        <w:t>工具，用户使用该工具生成工程。</w:t>
      </w:r>
    </w:p>
    <w:p w14:paraId="3DD2BA4D" w14:textId="18FC8D69" w:rsidR="00DE05CC" w:rsidRDefault="00E33B81">
      <w:pPr>
        <w:pStyle w:val="af"/>
        <w:tabs>
          <w:tab w:val="left" w:pos="1114"/>
        </w:tabs>
        <w:spacing w:line="297" w:lineRule="auto"/>
        <w:ind w:left="0" w:right="224" w:firstLineChars="0" w:firstLine="0"/>
        <w:jc w:val="center"/>
      </w:pPr>
      <w:r>
        <w:rPr>
          <w:noProof/>
        </w:rPr>
        <w:drawing>
          <wp:inline distT="0" distB="0" distL="0" distR="0" wp14:anchorId="2BC9AB9E" wp14:editId="6192CA33">
            <wp:extent cx="6003618" cy="37407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182" cy="375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FCB4" w14:textId="289F347C" w:rsidR="00DE05CC" w:rsidRDefault="00480A33">
      <w:pPr>
        <w:pStyle w:val="a3"/>
        <w:tabs>
          <w:tab w:val="left" w:pos="1114"/>
        </w:tabs>
        <w:spacing w:line="297" w:lineRule="auto"/>
        <w:ind w:right="224" w:firstLineChars="0" w:firstLine="0"/>
        <w:jc w:val="center"/>
        <w:rPr>
          <w:lang w:eastAsia="zh-C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233829">
        <w:rPr>
          <w:noProof/>
        </w:rPr>
        <w:t>18</w:t>
      </w:r>
      <w:r>
        <w:fldChar w:fldCharType="end"/>
      </w:r>
      <w:bookmarkStart w:id="114" w:name="_Toc12573"/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start_gui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工具</w:t>
      </w:r>
      <w:bookmarkEnd w:id="114"/>
    </w:p>
    <w:p w14:paraId="76887255" w14:textId="77777777" w:rsidR="00DE05CC" w:rsidRDefault="00480A33">
      <w:pPr>
        <w:numPr>
          <w:ilvl w:val="0"/>
          <w:numId w:val="9"/>
        </w:numPr>
        <w:rPr>
          <w:rFonts w:eastAsia="黑体"/>
          <w:lang w:eastAsia="zh-CN"/>
        </w:rPr>
      </w:pPr>
      <w:r>
        <w:rPr>
          <w:rFonts w:hint="eastAsia"/>
          <w:lang w:eastAsia="zh-CN"/>
        </w:rPr>
        <w:lastRenderedPageBreak/>
        <w:t>双击打开</w:t>
      </w:r>
      <w:r>
        <w:rPr>
          <w:rFonts w:hint="eastAsia"/>
          <w:lang w:eastAsia="zh-CN"/>
        </w:rPr>
        <w:t>start_gui.exe</w:t>
      </w:r>
      <w:r>
        <w:rPr>
          <w:rFonts w:hint="eastAsia"/>
          <w:lang w:eastAsia="zh-CN"/>
        </w:rPr>
        <w:t>。</w:t>
      </w:r>
    </w:p>
    <w:p w14:paraId="6B972B20" w14:textId="77777777" w:rsidR="00DE05CC" w:rsidRDefault="00480A33">
      <w:pPr>
        <w:pStyle w:val="a4"/>
        <w:ind w:firstLineChars="0" w:firstLine="0"/>
        <w:jc w:val="center"/>
        <w:rPr>
          <w:rFonts w:ascii="思源黑体 Normal" w:eastAsia="思源黑体 Normal" w:hAnsi="思源黑体 Normal"/>
          <w:lang w:eastAsia="zh-CN"/>
        </w:rPr>
      </w:pPr>
      <w:r>
        <w:rPr>
          <w:rFonts w:ascii="思源黑体 Normal" w:eastAsia="思源黑体 Normal" w:hAnsi="思源黑体 Normal" w:hint="eastAsia"/>
          <w:noProof/>
          <w:lang w:eastAsia="zh-CN"/>
        </w:rPr>
        <w:drawing>
          <wp:inline distT="0" distB="0" distL="114300" distR="114300" wp14:anchorId="2667B6D8" wp14:editId="73DE551B">
            <wp:extent cx="6263005" cy="4597400"/>
            <wp:effectExtent l="0" t="0" r="635" b="5080"/>
            <wp:docPr id="66" name="图片 66" descr="9e18f1abab9e30e04a13240eb7c5a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9e18f1abab9e30e04a13240eb7c5a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5B65" w14:textId="77777777" w:rsidR="00DE05CC" w:rsidRDefault="00DE05CC">
      <w:pPr>
        <w:pStyle w:val="a4"/>
        <w:ind w:firstLine="160"/>
        <w:rPr>
          <w:rFonts w:ascii="思源黑体 Normal" w:eastAsia="思源黑体 Normal" w:hAnsi="思源黑体 Normal"/>
          <w:sz w:val="8"/>
        </w:rPr>
      </w:pPr>
    </w:p>
    <w:p w14:paraId="3BE4F367" w14:textId="12124239" w:rsidR="00DE05CC" w:rsidRDefault="00480A33">
      <w:pPr>
        <w:pStyle w:val="a3"/>
        <w:spacing w:before="9"/>
        <w:jc w:val="center"/>
        <w:rPr>
          <w:rFonts w:ascii="思源黑体 Normal" w:hAnsi="思源黑体 Normal" w:hint="eastAsia"/>
          <w:sz w:val="31"/>
          <w:lang w:eastAsia="zh-CN"/>
        </w:rPr>
      </w:pPr>
      <w:bookmarkStart w:id="115" w:name="_bookmark34"/>
      <w:bookmarkEnd w:id="115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233829">
        <w:rPr>
          <w:noProof/>
        </w:rPr>
        <w:t>19</w:t>
      </w:r>
      <w:r>
        <w:fldChar w:fldCharType="end"/>
      </w:r>
      <w:bookmarkStart w:id="116" w:name="_Toc32622"/>
      <w:r>
        <w:rPr>
          <w:rFonts w:hint="eastAsia"/>
          <w:lang w:eastAsia="zh-CN"/>
        </w:rPr>
        <w:t xml:space="preserve"> GUI project generator</w:t>
      </w:r>
      <w:r>
        <w:rPr>
          <w:rFonts w:hint="eastAsia"/>
          <w:lang w:eastAsia="zh-CN"/>
        </w:rPr>
        <w:t>工具操作界面</w:t>
      </w:r>
      <w:bookmarkEnd w:id="116"/>
    </w:p>
    <w:p w14:paraId="595A9BB8" w14:textId="77777777" w:rsidR="00DE05CC" w:rsidRDefault="00480A33">
      <w:pPr>
        <w:pStyle w:val="af"/>
        <w:numPr>
          <w:ilvl w:val="0"/>
          <w:numId w:val="9"/>
        </w:numPr>
        <w:tabs>
          <w:tab w:val="left" w:pos="1114"/>
        </w:tabs>
        <w:spacing w:line="297" w:lineRule="auto"/>
        <w:ind w:right="258" w:firstLineChars="0"/>
        <w:rPr>
          <w:rFonts w:ascii="思源黑体 Normal" w:eastAsia="思源黑体 Normal" w:hAnsi="思源黑体 Normal"/>
        </w:rPr>
      </w:pPr>
      <w:r>
        <w:rPr>
          <w:rFonts w:ascii="思源黑体 Normal" w:eastAsia="思源黑体 Normal" w:hAnsi="思源黑体 Normal" w:hint="eastAsia"/>
          <w:lang w:eastAsia="zh-CN"/>
        </w:rPr>
        <w:t>点击“Open with IDE(SES)”即可打开该工程进行编译。</w:t>
      </w:r>
    </w:p>
    <w:p w14:paraId="0414D1DE" w14:textId="77777777" w:rsidR="00DE05CC" w:rsidRDefault="00DE05CC">
      <w:pPr>
        <w:pStyle w:val="af"/>
        <w:tabs>
          <w:tab w:val="left" w:pos="1114"/>
        </w:tabs>
        <w:spacing w:line="297" w:lineRule="auto"/>
        <w:ind w:left="0" w:right="258" w:firstLineChars="0" w:firstLine="0"/>
        <w:jc w:val="center"/>
        <w:rPr>
          <w:rFonts w:ascii="思源黑体 Normal" w:eastAsia="思源黑体 Normal" w:hAnsi="思源黑体 Normal"/>
          <w:lang w:eastAsia="zh-CN"/>
        </w:rPr>
      </w:pPr>
    </w:p>
    <w:p w14:paraId="2DC3D3F8" w14:textId="77777777" w:rsidR="00DE05CC" w:rsidRDefault="00DE05CC">
      <w:pPr>
        <w:pStyle w:val="a4"/>
        <w:spacing w:before="3"/>
        <w:rPr>
          <w:rFonts w:ascii="思源黑体 Normal" w:eastAsia="思源黑体 Normal" w:hAnsi="思源黑体 Normal"/>
        </w:rPr>
      </w:pPr>
    </w:p>
    <w:p w14:paraId="4CA78BE9" w14:textId="77777777" w:rsidR="00DE05CC" w:rsidRDefault="00DE05CC">
      <w:pPr>
        <w:pStyle w:val="a4"/>
        <w:spacing w:before="3"/>
        <w:ind w:firstLine="520"/>
        <w:jc w:val="both"/>
        <w:rPr>
          <w:rFonts w:ascii="思源黑体 Normal" w:eastAsia="思源黑体 Normal" w:hAnsi="思源黑体 Normal"/>
          <w:sz w:val="26"/>
        </w:rPr>
      </w:pPr>
    </w:p>
    <w:p w14:paraId="52AF5A09" w14:textId="77777777" w:rsidR="00DE05CC" w:rsidRDefault="00DE05CC">
      <w:pPr>
        <w:pStyle w:val="a4"/>
        <w:spacing w:before="79"/>
        <w:ind w:right="38" w:firstLineChars="0" w:firstLine="0"/>
        <w:jc w:val="both"/>
        <w:rPr>
          <w:rFonts w:ascii="思源黑体 Normal" w:eastAsia="思源黑体 Normal" w:hAnsi="思源黑体 Normal"/>
          <w:spacing w:val="-7"/>
          <w:lang w:eastAsia="zh-CN"/>
        </w:rPr>
      </w:pPr>
      <w:bookmarkStart w:id="117" w:name="_bookmark36"/>
      <w:bookmarkStart w:id="118" w:name="_bookmark35"/>
      <w:bookmarkEnd w:id="117"/>
      <w:bookmarkEnd w:id="118"/>
    </w:p>
    <w:p w14:paraId="2C1DF6CB" w14:textId="77777777" w:rsidR="00DE05CC" w:rsidRDefault="00DE05CC">
      <w:pPr>
        <w:pStyle w:val="a4"/>
        <w:spacing w:before="79"/>
        <w:ind w:right="38" w:firstLineChars="0" w:firstLine="0"/>
        <w:jc w:val="both"/>
        <w:rPr>
          <w:rFonts w:ascii="思源黑体 Normal" w:eastAsia="思源黑体 Normal" w:hAnsi="思源黑体 Normal"/>
          <w:spacing w:val="-7"/>
          <w:lang w:eastAsia="zh-CN"/>
        </w:rPr>
      </w:pPr>
    </w:p>
    <w:p w14:paraId="14919653" w14:textId="77777777" w:rsidR="00DE05CC" w:rsidRDefault="00DE05CC">
      <w:pPr>
        <w:ind w:firstLineChars="0" w:firstLine="0"/>
        <w:jc w:val="both"/>
        <w:rPr>
          <w:rFonts w:eastAsia="Arial"/>
          <w:lang w:eastAsia="zh-CN"/>
        </w:rPr>
      </w:pPr>
    </w:p>
    <w:p w14:paraId="3040BA0E" w14:textId="77777777" w:rsidR="00DE05CC" w:rsidRDefault="00DE05CC">
      <w:pPr>
        <w:ind w:firstLineChars="0" w:firstLine="0"/>
        <w:jc w:val="both"/>
        <w:rPr>
          <w:rFonts w:eastAsia="Arial"/>
          <w:lang w:eastAsia="zh-CN"/>
        </w:rPr>
      </w:pPr>
    </w:p>
    <w:p w14:paraId="3E2E8500" w14:textId="550D3C90" w:rsidR="00DE05CC" w:rsidRDefault="00DE05CC">
      <w:pPr>
        <w:ind w:firstLineChars="0" w:firstLine="0"/>
        <w:jc w:val="both"/>
        <w:rPr>
          <w:rFonts w:eastAsiaTheme="minorEastAsia"/>
          <w:lang w:eastAsia="zh-CN"/>
        </w:rPr>
      </w:pPr>
    </w:p>
    <w:p w14:paraId="77D9398D" w14:textId="77777777" w:rsidR="006A06FA" w:rsidRPr="006A06FA" w:rsidRDefault="006A06FA">
      <w:pPr>
        <w:ind w:firstLineChars="0" w:firstLine="0"/>
        <w:jc w:val="both"/>
        <w:rPr>
          <w:rFonts w:eastAsiaTheme="minorEastAsia"/>
          <w:lang w:eastAsia="zh-CN"/>
        </w:rPr>
      </w:pPr>
    </w:p>
    <w:p w14:paraId="19B129A5" w14:textId="77777777" w:rsidR="00DE05CC" w:rsidRDefault="00DE05CC">
      <w:pPr>
        <w:ind w:firstLineChars="0" w:firstLine="0"/>
        <w:jc w:val="both"/>
        <w:rPr>
          <w:rFonts w:eastAsia="Arial"/>
          <w:lang w:eastAsia="zh-CN"/>
        </w:rPr>
      </w:pPr>
    </w:p>
    <w:p w14:paraId="3C974DD9" w14:textId="77777777" w:rsidR="00DE05CC" w:rsidRDefault="00DE05CC">
      <w:pPr>
        <w:ind w:firstLineChars="0" w:firstLine="0"/>
        <w:jc w:val="both"/>
        <w:rPr>
          <w:rFonts w:eastAsia="Arial"/>
          <w:lang w:eastAsia="zh-CN"/>
        </w:rPr>
      </w:pPr>
    </w:p>
    <w:p w14:paraId="13924C6F" w14:textId="77777777" w:rsidR="00DE05CC" w:rsidRDefault="00480A33">
      <w:pPr>
        <w:pStyle w:val="1"/>
        <w:numPr>
          <w:ilvl w:val="0"/>
          <w:numId w:val="6"/>
        </w:numPr>
        <w:spacing w:after="360"/>
        <w:rPr>
          <w:lang w:eastAsia="zh-CN"/>
        </w:rPr>
      </w:pPr>
      <w:bookmarkStart w:id="119" w:name="_Toc13083"/>
      <w:bookmarkStart w:id="120" w:name="_Toc10311"/>
      <w:bookmarkStart w:id="121" w:name="_Toc11597"/>
      <w:bookmarkStart w:id="122" w:name="_Toc30068"/>
      <w:r>
        <w:rPr>
          <w:rFonts w:hint="eastAsia"/>
          <w:lang w:eastAsia="zh-CN"/>
        </w:rPr>
        <w:lastRenderedPageBreak/>
        <w:t>版本信息</w:t>
      </w:r>
      <w:bookmarkEnd w:id="119"/>
    </w:p>
    <w:p w14:paraId="6E8B068D" w14:textId="77777777" w:rsidR="00DE05CC" w:rsidRDefault="00DE05CC">
      <w:pPr>
        <w:pStyle w:val="a4"/>
        <w:spacing w:before="4"/>
        <w:ind w:firstLineChars="0" w:firstLine="0"/>
        <w:rPr>
          <w:rFonts w:ascii="微软雅黑" w:eastAsia="微软雅黑" w:hAnsi="微软雅黑" w:cs="微软雅黑"/>
          <w:b/>
          <w:sz w:val="16"/>
        </w:rPr>
      </w:pPr>
    </w:p>
    <w:p w14:paraId="66875352" w14:textId="67EA41A5" w:rsidR="00DE05CC" w:rsidRDefault="00480A33">
      <w:pPr>
        <w:pStyle w:val="a3"/>
        <w:jc w:val="center"/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 w:rsidR="00233829">
        <w:rPr>
          <w:noProof/>
        </w:rPr>
        <w:t>5</w:t>
      </w:r>
      <w:r>
        <w:fldChar w:fldCharType="end"/>
      </w:r>
      <w:bookmarkStart w:id="123" w:name="_Toc21595"/>
      <w:r>
        <w:rPr>
          <w:rFonts w:hint="eastAsia"/>
          <w:lang w:eastAsia="zh-CN"/>
        </w:rPr>
        <w:t xml:space="preserve">   </w:t>
      </w:r>
      <w:proofErr w:type="spellStart"/>
      <w:r>
        <w:rPr>
          <w:rFonts w:hint="eastAsia"/>
        </w:rPr>
        <w:t>版本信息</w:t>
      </w:r>
      <w:bookmarkEnd w:id="123"/>
      <w:proofErr w:type="spellEnd"/>
    </w:p>
    <w:tbl>
      <w:tblPr>
        <w:tblpPr w:leftFromText="180" w:rightFromText="180" w:vertAnchor="text" w:horzAnchor="page" w:tblpXSpec="center" w:tblpY="102"/>
        <w:tblOverlap w:val="never"/>
        <w:tblW w:w="928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1"/>
        <w:gridCol w:w="1569"/>
        <w:gridCol w:w="6207"/>
      </w:tblGrid>
      <w:tr w:rsidR="00DE05CC" w14:paraId="7DDED0D1" w14:textId="77777777" w:rsidTr="00BE16CD">
        <w:trPr>
          <w:trHeight w:val="408"/>
        </w:trPr>
        <w:tc>
          <w:tcPr>
            <w:tcW w:w="151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4539E" w14:textId="77777777" w:rsidR="00DE05CC" w:rsidRDefault="00480A33">
            <w:pPr>
              <w:pStyle w:val="TableParagraph"/>
              <w:spacing w:before="20"/>
              <w:ind w:firstLine="388"/>
              <w:jc w:val="both"/>
              <w:rPr>
                <w:rFonts w:ascii="微软雅黑" w:eastAsia="微软雅黑" w:hAnsi="微软雅黑" w:cs="微软雅黑"/>
                <w:b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spacing w:val="-6"/>
              </w:rPr>
              <w:t>日期</w:t>
            </w:r>
            <w:proofErr w:type="spellEnd"/>
          </w:p>
        </w:tc>
        <w:tc>
          <w:tcPr>
            <w:tcW w:w="156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8C4A5" w14:textId="77777777" w:rsidR="00DE05CC" w:rsidRDefault="00480A33">
            <w:pPr>
              <w:pStyle w:val="TableParagraph"/>
              <w:spacing w:before="20"/>
              <w:ind w:left="123" w:firstLine="388"/>
              <w:jc w:val="both"/>
              <w:rPr>
                <w:rFonts w:ascii="微软雅黑" w:eastAsia="微软雅黑" w:hAnsi="微软雅黑" w:cs="微软雅黑"/>
                <w:b/>
                <w:spacing w:val="-6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b/>
                <w:spacing w:val="-6"/>
                <w:lang w:eastAsia="zh-CN"/>
              </w:rPr>
              <w:t>版本</w:t>
            </w:r>
          </w:p>
        </w:tc>
        <w:tc>
          <w:tcPr>
            <w:tcW w:w="62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CA550" w14:textId="77777777" w:rsidR="00DE05CC" w:rsidRDefault="00480A33">
            <w:pPr>
              <w:pStyle w:val="TableParagraph"/>
              <w:spacing w:before="20"/>
              <w:ind w:left="123" w:firstLine="388"/>
              <w:rPr>
                <w:rFonts w:ascii="微软雅黑" w:eastAsia="微软雅黑" w:hAnsi="微软雅黑" w:cs="微软雅黑"/>
                <w:b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spacing w:val="-6"/>
              </w:rPr>
              <w:t>描</w:t>
            </w:r>
            <w:r>
              <w:rPr>
                <w:rFonts w:ascii="微软雅黑" w:eastAsia="微软雅黑" w:hAnsi="微软雅黑" w:cs="微软雅黑" w:hint="eastAsia"/>
                <w:b/>
                <w:spacing w:val="-10"/>
              </w:rPr>
              <w:t>述</w:t>
            </w:r>
            <w:proofErr w:type="spellEnd"/>
          </w:p>
        </w:tc>
      </w:tr>
      <w:tr w:rsidR="00DE05CC" w14:paraId="210DFA17" w14:textId="77777777" w:rsidTr="00BE16CD">
        <w:trPr>
          <w:trHeight w:val="411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FDCB33" w14:textId="77777777" w:rsidR="00DE05CC" w:rsidRDefault="00480A33" w:rsidP="00257DCC">
            <w:pPr>
              <w:pStyle w:val="TableParagraph"/>
              <w:ind w:left="0" w:firstLineChars="100" w:firstLine="198"/>
              <w:rPr>
                <w:rFonts w:ascii="思源黑体 Normal" w:eastAsia="思源黑体 Normal" w:hAnsi="思源黑体 Normal" w:cs="思源黑体 Normal"/>
                <w:lang w:eastAsia="zh-CN"/>
              </w:rPr>
            </w:pPr>
            <w:r w:rsidRPr="00BE16CD">
              <w:rPr>
                <w:rFonts w:ascii="微软雅黑" w:eastAsia="微软雅黑" w:hAnsi="微软雅黑" w:cs="微软雅黑" w:hint="eastAsia"/>
                <w:spacing w:val="-2"/>
                <w:lang w:eastAsia="zh-CN"/>
              </w:rPr>
              <w:t>2025-03-27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694550" w14:textId="77777777" w:rsidR="00DE05CC" w:rsidRDefault="00480A33" w:rsidP="00BE16CD">
            <w:pPr>
              <w:pStyle w:val="TableParagraph"/>
              <w:spacing w:before="21"/>
              <w:ind w:left="123" w:firstLine="396"/>
              <w:jc w:val="both"/>
              <w:rPr>
                <w:rFonts w:ascii="微软雅黑" w:eastAsia="微软雅黑" w:hAnsi="微软雅黑" w:cs="微软雅黑"/>
                <w:spacing w:val="-2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spacing w:val="-2"/>
                <w:lang w:eastAsia="zh-CN"/>
              </w:rPr>
              <w:t>V1.0</w:t>
            </w: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4C31C" w14:textId="77777777" w:rsidR="00DE05CC" w:rsidRDefault="00480A33">
            <w:pPr>
              <w:pStyle w:val="TableParagraph"/>
              <w:spacing w:before="21"/>
              <w:ind w:left="123" w:firstLine="396"/>
              <w:rPr>
                <w:rFonts w:ascii="思源黑体 Normal" w:eastAsia="思源黑体 Normal" w:hAnsi="思源黑体 Normal" w:cs="思源黑体 Normal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spacing w:val="-2"/>
              </w:rPr>
              <w:t>初版</w:t>
            </w:r>
            <w:proofErr w:type="spellEnd"/>
          </w:p>
        </w:tc>
      </w:tr>
      <w:tr w:rsidR="00DE05CC" w14:paraId="1F928620" w14:textId="77777777" w:rsidTr="00BE16CD">
        <w:trPr>
          <w:trHeight w:val="1293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63604" w14:textId="77777777" w:rsidR="00BE16CD" w:rsidRDefault="00BE16CD" w:rsidP="00BE16CD">
            <w:pPr>
              <w:pStyle w:val="TableParagraph"/>
              <w:ind w:left="0" w:firstLineChars="0" w:firstLine="0"/>
              <w:jc w:val="center"/>
              <w:rPr>
                <w:rFonts w:ascii="微软雅黑" w:eastAsia="微软雅黑" w:hAnsi="微软雅黑" w:cs="微软雅黑"/>
                <w:spacing w:val="-2"/>
              </w:rPr>
            </w:pPr>
          </w:p>
          <w:p w14:paraId="254C476D" w14:textId="59D40164" w:rsidR="00DE05CC" w:rsidRPr="00BE16CD" w:rsidRDefault="00480A33" w:rsidP="00257DCC">
            <w:pPr>
              <w:pStyle w:val="TableParagraph"/>
              <w:ind w:left="0" w:firstLineChars="100" w:firstLine="198"/>
              <w:rPr>
                <w:rFonts w:ascii="黑体" w:eastAsia="黑体" w:hAnsi="黑体" w:cs="微软雅黑"/>
                <w:spacing w:val="-2"/>
                <w:lang w:eastAsia="zh-CN"/>
              </w:rPr>
            </w:pPr>
            <w:r w:rsidRPr="00BE16CD">
              <w:rPr>
                <w:rFonts w:ascii="微软雅黑" w:eastAsia="微软雅黑" w:hAnsi="微软雅黑" w:cs="微软雅黑" w:hint="eastAsia"/>
                <w:spacing w:val="-2"/>
                <w:lang w:eastAsia="zh-CN"/>
              </w:rPr>
              <w:t>2025-05-26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CEB00" w14:textId="77777777" w:rsidR="00DE05CC" w:rsidRDefault="00DE05CC" w:rsidP="00BE16CD">
            <w:pPr>
              <w:pStyle w:val="TableParagraph"/>
              <w:spacing w:before="21"/>
              <w:ind w:left="123" w:firstLine="396"/>
              <w:jc w:val="center"/>
              <w:rPr>
                <w:rFonts w:ascii="微软雅黑" w:eastAsia="微软雅黑" w:hAnsi="微软雅黑" w:cs="微软雅黑"/>
                <w:spacing w:val="-2"/>
                <w:lang w:eastAsia="zh-CN"/>
              </w:rPr>
            </w:pPr>
          </w:p>
          <w:p w14:paraId="59B04700" w14:textId="77777777" w:rsidR="00DE05CC" w:rsidRDefault="00480A33" w:rsidP="00BE16CD">
            <w:pPr>
              <w:pStyle w:val="TableParagraph"/>
              <w:spacing w:before="21"/>
              <w:ind w:left="123" w:firstLine="396"/>
              <w:rPr>
                <w:rFonts w:ascii="微软雅黑" w:eastAsia="微软雅黑" w:hAnsi="微软雅黑" w:cs="微软雅黑"/>
                <w:spacing w:val="-2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spacing w:val="-2"/>
                <w:lang w:eastAsia="zh-CN"/>
              </w:rPr>
              <w:t>V1.1</w:t>
            </w: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A0A955" w14:textId="77777777" w:rsidR="00DE05CC" w:rsidRDefault="00480A33" w:rsidP="00BE16CD">
            <w:pPr>
              <w:pStyle w:val="TableParagraph"/>
              <w:spacing w:before="21"/>
              <w:ind w:left="123" w:firstLine="396"/>
              <w:jc w:val="both"/>
              <w:rPr>
                <w:rFonts w:ascii="微软雅黑" w:eastAsia="微软雅黑" w:hAnsi="微软雅黑" w:cs="微软雅黑"/>
                <w:spacing w:val="-2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spacing w:val="-2"/>
                <w:lang w:eastAsia="zh-CN"/>
              </w:rPr>
              <w:t>1、</w:t>
            </w:r>
            <w:bookmarkStart w:id="124" w:name="OLE_LINK37"/>
            <w:r>
              <w:rPr>
                <w:rFonts w:ascii="微软雅黑" w:eastAsia="微软雅黑" w:hAnsi="微软雅黑" w:cs="微软雅黑" w:hint="eastAsia"/>
                <w:spacing w:val="-2"/>
                <w:lang w:eastAsia="zh-CN"/>
              </w:rPr>
              <w:t>增加</w:t>
            </w:r>
            <w:bookmarkEnd w:id="124"/>
            <w:r>
              <w:rPr>
                <w:rFonts w:ascii="微软雅黑" w:eastAsia="微软雅黑" w:hAnsi="微软雅黑" w:cs="微软雅黑" w:hint="eastAsia"/>
                <w:spacing w:val="-2"/>
                <w:lang w:eastAsia="zh-CN"/>
              </w:rPr>
              <w:t>硬件电路介绍</w:t>
            </w:r>
          </w:p>
          <w:p w14:paraId="608D1604" w14:textId="77777777" w:rsidR="00DE05CC" w:rsidRDefault="00480A33" w:rsidP="00BE16CD">
            <w:pPr>
              <w:pStyle w:val="TableParagraph"/>
              <w:spacing w:before="21"/>
              <w:ind w:left="123" w:firstLine="396"/>
              <w:jc w:val="both"/>
              <w:rPr>
                <w:rFonts w:ascii="微软雅黑" w:eastAsia="微软雅黑" w:hAnsi="微软雅黑" w:cs="微软雅黑"/>
                <w:spacing w:val="-2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spacing w:val="-2"/>
                <w:lang w:eastAsia="zh-CN"/>
              </w:rPr>
              <w:t>2、增加不同电压比旋转变压器的适配方法</w:t>
            </w:r>
          </w:p>
        </w:tc>
      </w:tr>
    </w:tbl>
    <w:p w14:paraId="533037F7" w14:textId="77777777" w:rsidR="00DE05CC" w:rsidRDefault="00DE05CC">
      <w:pPr>
        <w:pStyle w:val="a3"/>
        <w:rPr>
          <w:lang w:eastAsia="zh-CN"/>
        </w:rPr>
      </w:pPr>
    </w:p>
    <w:p w14:paraId="7BDFDD5D" w14:textId="77777777" w:rsidR="00DE05CC" w:rsidRDefault="00DE05CC">
      <w:pPr>
        <w:rPr>
          <w:rFonts w:ascii="微软雅黑" w:eastAsia="微软雅黑" w:hAnsi="微软雅黑" w:cs="微软雅黑"/>
          <w:szCs w:val="18"/>
          <w:lang w:eastAsia="zh-CN"/>
        </w:rPr>
      </w:pPr>
    </w:p>
    <w:p w14:paraId="563C226F" w14:textId="77777777" w:rsidR="00DE05CC" w:rsidRDefault="00DE05CC">
      <w:pPr>
        <w:rPr>
          <w:rFonts w:ascii="微软雅黑" w:eastAsia="微软雅黑" w:hAnsi="微软雅黑" w:cs="微软雅黑"/>
          <w:szCs w:val="18"/>
          <w:lang w:eastAsia="zh-CN"/>
        </w:rPr>
      </w:pPr>
    </w:p>
    <w:p w14:paraId="5C01DAA8" w14:textId="77777777" w:rsidR="00DE05CC" w:rsidRDefault="00DE05CC">
      <w:pPr>
        <w:rPr>
          <w:rFonts w:ascii="微软雅黑" w:eastAsia="微软雅黑" w:hAnsi="微软雅黑" w:cs="微软雅黑"/>
          <w:szCs w:val="18"/>
          <w:lang w:eastAsia="zh-CN"/>
        </w:rPr>
      </w:pPr>
    </w:p>
    <w:p w14:paraId="4E2E532B" w14:textId="77777777" w:rsidR="00DE05CC" w:rsidRDefault="00DE05CC">
      <w:pPr>
        <w:rPr>
          <w:rFonts w:ascii="微软雅黑" w:eastAsia="微软雅黑" w:hAnsi="微软雅黑" w:cs="微软雅黑"/>
          <w:szCs w:val="18"/>
          <w:lang w:eastAsia="zh-CN"/>
        </w:rPr>
      </w:pPr>
    </w:p>
    <w:p w14:paraId="6239874A" w14:textId="77777777" w:rsidR="00DE05CC" w:rsidRDefault="00DE05CC">
      <w:pPr>
        <w:rPr>
          <w:rFonts w:ascii="微软雅黑" w:eastAsia="微软雅黑" w:hAnsi="微软雅黑" w:cs="微软雅黑"/>
          <w:szCs w:val="18"/>
          <w:lang w:eastAsia="zh-CN"/>
        </w:rPr>
      </w:pPr>
    </w:p>
    <w:p w14:paraId="54080696" w14:textId="77777777" w:rsidR="00DE05CC" w:rsidRDefault="00DE05CC">
      <w:pPr>
        <w:ind w:firstLineChars="0" w:firstLine="0"/>
        <w:rPr>
          <w:rFonts w:ascii="微软雅黑" w:eastAsia="微软雅黑" w:hAnsi="微软雅黑" w:cs="微软雅黑"/>
          <w:sz w:val="28"/>
          <w:szCs w:val="28"/>
          <w:lang w:eastAsia="zh-CN"/>
        </w:rPr>
        <w:sectPr w:rsidR="00DE05CC">
          <w:headerReference w:type="default" r:id="rId44"/>
          <w:headerReference w:type="first" r:id="rId45"/>
          <w:pgSz w:w="11910" w:h="16840"/>
          <w:pgMar w:top="1298" w:right="820" w:bottom="1400" w:left="860" w:header="0" w:footer="1213" w:gutter="0"/>
          <w:cols w:space="720"/>
          <w:titlePg/>
          <w:docGrid w:linePitch="299"/>
        </w:sectPr>
      </w:pPr>
      <w:bookmarkStart w:id="125" w:name="_bookmark48"/>
      <w:bookmarkEnd w:id="125"/>
    </w:p>
    <w:p w14:paraId="52F18720" w14:textId="77777777" w:rsidR="00DE05CC" w:rsidRDefault="00480A33">
      <w:pPr>
        <w:pStyle w:val="1"/>
        <w:numPr>
          <w:ilvl w:val="0"/>
          <w:numId w:val="6"/>
        </w:numPr>
        <w:spacing w:after="360"/>
        <w:rPr>
          <w:lang w:eastAsia="zh-CN"/>
        </w:rPr>
      </w:pPr>
      <w:bookmarkStart w:id="126" w:name="_Toc28551"/>
      <w:r>
        <w:rPr>
          <w:lang w:eastAsia="zh-CN"/>
        </w:rPr>
        <w:lastRenderedPageBreak/>
        <w:t>免责声明</w:t>
      </w:r>
      <w:bookmarkEnd w:id="120"/>
      <w:bookmarkEnd w:id="121"/>
      <w:bookmarkEnd w:id="122"/>
      <w:bookmarkEnd w:id="126"/>
    </w:p>
    <w:p w14:paraId="16D9C047" w14:textId="77777777" w:rsidR="00DE05CC" w:rsidRPr="00720B85" w:rsidRDefault="00480A33">
      <w:pPr>
        <w:pStyle w:val="a4"/>
        <w:spacing w:before="306" w:line="297" w:lineRule="auto"/>
        <w:ind w:left="220" w:right="258" w:firstLine="392"/>
        <w:rPr>
          <w:rFonts w:ascii="黑体" w:eastAsia="黑体" w:hAnsi="黑体"/>
          <w:lang w:eastAsia="zh-CN"/>
        </w:rPr>
      </w:pPr>
      <w:r w:rsidRPr="00720B85">
        <w:rPr>
          <w:rFonts w:ascii="黑体" w:eastAsia="黑体" w:hAnsi="黑体"/>
          <w:spacing w:val="-4"/>
          <w:lang w:eastAsia="zh-CN"/>
        </w:rPr>
        <w:t>上海先楫半导体科技有限公司（以下简称</w:t>
      </w:r>
      <w:r w:rsidRPr="00720B85">
        <w:rPr>
          <w:rFonts w:ascii="黑体" w:eastAsia="黑体" w:hAnsi="黑体"/>
          <w:spacing w:val="-53"/>
          <w:lang w:eastAsia="zh-CN"/>
        </w:rPr>
        <w:t>：</w:t>
      </w:r>
      <w:proofErr w:type="gramStart"/>
      <w:r w:rsidRPr="00720B85">
        <w:rPr>
          <w:rFonts w:ascii="黑体" w:eastAsia="黑体" w:hAnsi="黑体"/>
          <w:spacing w:val="-53"/>
          <w:lang w:eastAsia="zh-CN"/>
        </w:rPr>
        <w:t>”</w:t>
      </w:r>
      <w:proofErr w:type="gramEnd"/>
      <w:r w:rsidRPr="00720B85">
        <w:rPr>
          <w:rFonts w:ascii="黑体" w:eastAsia="黑体" w:hAnsi="黑体"/>
          <w:spacing w:val="-4"/>
          <w:lang w:eastAsia="zh-CN"/>
        </w:rPr>
        <w:t>先</w:t>
      </w:r>
      <w:proofErr w:type="gramStart"/>
      <w:r w:rsidRPr="00720B85">
        <w:rPr>
          <w:rFonts w:ascii="黑体" w:eastAsia="黑体" w:hAnsi="黑体"/>
          <w:spacing w:val="-4"/>
          <w:lang w:eastAsia="zh-CN"/>
        </w:rPr>
        <w:t>楫</w:t>
      </w:r>
      <w:r w:rsidRPr="00720B85">
        <w:rPr>
          <w:rFonts w:ascii="黑体" w:eastAsia="黑体" w:hAnsi="黑体"/>
          <w:spacing w:val="-53"/>
          <w:lang w:eastAsia="zh-CN"/>
        </w:rPr>
        <w:t>”</w:t>
      </w:r>
      <w:proofErr w:type="gramEnd"/>
      <w:r w:rsidRPr="00720B85">
        <w:rPr>
          <w:rFonts w:ascii="黑体" w:eastAsia="黑体" w:hAnsi="黑体"/>
          <w:spacing w:val="-53"/>
          <w:lang w:eastAsia="zh-CN"/>
        </w:rPr>
        <w:t>）</w:t>
      </w:r>
      <w:r w:rsidRPr="00720B85">
        <w:rPr>
          <w:rFonts w:ascii="黑体" w:eastAsia="黑体" w:hAnsi="黑体"/>
          <w:spacing w:val="-4"/>
          <w:lang w:eastAsia="zh-CN"/>
        </w:rPr>
        <w:t>保留随时更改、更正、增强、修改先</w:t>
      </w:r>
      <w:proofErr w:type="gramStart"/>
      <w:r w:rsidRPr="00720B85">
        <w:rPr>
          <w:rFonts w:ascii="黑体" w:eastAsia="黑体" w:hAnsi="黑体"/>
          <w:spacing w:val="-4"/>
          <w:lang w:eastAsia="zh-CN"/>
        </w:rPr>
        <w:t>楫</w:t>
      </w:r>
      <w:proofErr w:type="gramEnd"/>
      <w:r w:rsidRPr="00720B85">
        <w:rPr>
          <w:rFonts w:ascii="黑体" w:eastAsia="黑体" w:hAnsi="黑体"/>
          <w:spacing w:val="-4"/>
          <w:lang w:eastAsia="zh-CN"/>
        </w:rPr>
        <w:t>半导体产品和/或</w:t>
      </w:r>
      <w:r w:rsidRPr="00720B85">
        <w:rPr>
          <w:rFonts w:ascii="黑体" w:eastAsia="黑体" w:hAnsi="黑体"/>
          <w:lang w:eastAsia="zh-CN"/>
        </w:rPr>
        <w:t>本文档的权利，恕不另行通知。用户可在先</w:t>
      </w:r>
      <w:proofErr w:type="gramStart"/>
      <w:r w:rsidRPr="00720B85">
        <w:rPr>
          <w:rFonts w:ascii="黑体" w:eastAsia="黑体" w:hAnsi="黑体"/>
          <w:lang w:eastAsia="zh-CN"/>
        </w:rPr>
        <w:t>楫</w:t>
      </w:r>
      <w:proofErr w:type="gramEnd"/>
      <w:r w:rsidRPr="00720B85">
        <w:rPr>
          <w:rFonts w:ascii="黑体" w:eastAsia="黑体" w:hAnsi="黑体"/>
          <w:lang w:eastAsia="zh-CN"/>
        </w:rPr>
        <w:t>官方网站</w:t>
      </w:r>
      <w:r w:rsidRPr="00720B85">
        <w:rPr>
          <w:rFonts w:ascii="黑体" w:eastAsia="黑体" w:hAnsi="黑体"/>
          <w:spacing w:val="-11"/>
          <w:lang w:eastAsia="zh-CN"/>
        </w:rPr>
        <w:t xml:space="preserve"> </w:t>
      </w:r>
      <w:hyperlink r:id="rId46">
        <w:r w:rsidRPr="00720B85">
          <w:rPr>
            <w:rFonts w:ascii="黑体" w:eastAsia="黑体" w:hAnsi="黑体"/>
            <w:color w:val="0000FF"/>
            <w:lang w:eastAsia="zh-CN"/>
          </w:rPr>
          <w:t>https://www.hpmicro.com</w:t>
        </w:r>
      </w:hyperlink>
      <w:r w:rsidRPr="00720B85">
        <w:rPr>
          <w:rFonts w:ascii="黑体" w:eastAsia="黑体" w:hAnsi="黑体"/>
          <w:color w:val="0000FF"/>
          <w:lang w:eastAsia="zh-CN"/>
        </w:rPr>
        <w:t xml:space="preserve"> </w:t>
      </w:r>
      <w:r w:rsidRPr="00720B85">
        <w:rPr>
          <w:rFonts w:ascii="黑体" w:eastAsia="黑体" w:hAnsi="黑体"/>
          <w:lang w:eastAsia="zh-CN"/>
        </w:rPr>
        <w:t>获取最新相关信息。</w:t>
      </w:r>
    </w:p>
    <w:p w14:paraId="3AB21B9D" w14:textId="77777777" w:rsidR="00DE05CC" w:rsidRPr="00720B85" w:rsidRDefault="00480A33">
      <w:pPr>
        <w:pStyle w:val="a4"/>
        <w:spacing w:before="80"/>
        <w:ind w:left="616" w:firstLine="396"/>
        <w:rPr>
          <w:rFonts w:ascii="黑体" w:eastAsia="黑体" w:hAnsi="黑体"/>
          <w:spacing w:val="-2"/>
          <w:lang w:eastAsia="zh-CN"/>
        </w:rPr>
      </w:pPr>
      <w:r w:rsidRPr="00720B85">
        <w:rPr>
          <w:rFonts w:ascii="黑体" w:eastAsia="黑体" w:hAnsi="黑体"/>
          <w:spacing w:val="-2"/>
          <w:lang w:eastAsia="zh-CN"/>
        </w:rPr>
        <w:t>本声明中的信息取代并替换先前版本中声明的信息</w:t>
      </w:r>
      <w:r w:rsidRPr="00720B85">
        <w:rPr>
          <w:rFonts w:ascii="黑体" w:eastAsia="黑体" w:hAnsi="黑体" w:hint="eastAsia"/>
          <w:spacing w:val="-2"/>
          <w:lang w:eastAsia="zh-CN"/>
        </w:rPr>
        <w:t>。</w:t>
      </w:r>
    </w:p>
    <w:p w14:paraId="5DDA3C3C" w14:textId="77777777" w:rsidR="00DE05CC" w:rsidRDefault="00DE05CC">
      <w:pPr>
        <w:pStyle w:val="a4"/>
        <w:spacing w:before="80"/>
        <w:ind w:left="616" w:firstLine="396"/>
        <w:rPr>
          <w:rFonts w:ascii="思源黑体 Normal" w:eastAsia="思源黑体 Normal" w:hAnsi="思源黑体 Normal"/>
          <w:spacing w:val="-2"/>
          <w:lang w:eastAsia="zh-CN"/>
        </w:rPr>
      </w:pPr>
    </w:p>
    <w:p w14:paraId="1845C0B6" w14:textId="77777777" w:rsidR="00DE05CC" w:rsidRDefault="00DE05CC">
      <w:pPr>
        <w:jc w:val="center"/>
        <w:rPr>
          <w:rFonts w:eastAsia="Arial"/>
          <w:lang w:eastAsia="zh-CN"/>
        </w:rPr>
      </w:pPr>
    </w:p>
    <w:p w14:paraId="46FEC3B5" w14:textId="77777777" w:rsidR="00DE05CC" w:rsidRDefault="00DE05CC">
      <w:pPr>
        <w:jc w:val="center"/>
        <w:rPr>
          <w:rFonts w:eastAsia="Arial"/>
          <w:lang w:eastAsia="zh-CN"/>
        </w:rPr>
      </w:pPr>
    </w:p>
    <w:p w14:paraId="36A6DC6F" w14:textId="77777777" w:rsidR="00DE05CC" w:rsidRDefault="00DE05CC">
      <w:pPr>
        <w:jc w:val="center"/>
        <w:rPr>
          <w:rFonts w:eastAsia="Arial"/>
          <w:lang w:eastAsia="zh-CN"/>
        </w:rPr>
      </w:pPr>
    </w:p>
    <w:p w14:paraId="3A635475" w14:textId="77777777" w:rsidR="00DE05CC" w:rsidRDefault="00DE05CC">
      <w:pPr>
        <w:jc w:val="center"/>
        <w:rPr>
          <w:rFonts w:eastAsia="Arial"/>
          <w:lang w:eastAsia="zh-CN"/>
        </w:rPr>
      </w:pPr>
    </w:p>
    <w:p w14:paraId="0FABE6F2" w14:textId="77777777" w:rsidR="00DE05CC" w:rsidRDefault="00DE05CC">
      <w:pPr>
        <w:jc w:val="center"/>
        <w:rPr>
          <w:rFonts w:eastAsia="Arial"/>
          <w:lang w:eastAsia="zh-CN"/>
        </w:rPr>
      </w:pPr>
    </w:p>
    <w:p w14:paraId="50C78E9B" w14:textId="77777777" w:rsidR="00DE05CC" w:rsidRDefault="00DE05CC">
      <w:pPr>
        <w:jc w:val="center"/>
        <w:rPr>
          <w:rFonts w:eastAsia="Arial"/>
          <w:lang w:eastAsia="zh-CN"/>
        </w:rPr>
      </w:pPr>
    </w:p>
    <w:p w14:paraId="12B6AF19" w14:textId="77777777" w:rsidR="00DE05CC" w:rsidRDefault="00DE05CC">
      <w:pPr>
        <w:jc w:val="center"/>
        <w:rPr>
          <w:rFonts w:eastAsia="Arial"/>
          <w:lang w:eastAsia="zh-CN"/>
        </w:rPr>
      </w:pPr>
    </w:p>
    <w:p w14:paraId="0567FCF2" w14:textId="77777777" w:rsidR="00DE05CC" w:rsidRDefault="00DE05CC">
      <w:pPr>
        <w:jc w:val="center"/>
        <w:rPr>
          <w:rFonts w:eastAsia="Arial"/>
          <w:lang w:eastAsia="zh-CN"/>
        </w:rPr>
      </w:pPr>
    </w:p>
    <w:p w14:paraId="015F7F7F" w14:textId="77777777" w:rsidR="00DE05CC" w:rsidRDefault="00DE05CC">
      <w:pPr>
        <w:jc w:val="center"/>
        <w:rPr>
          <w:rFonts w:eastAsia="Arial"/>
          <w:lang w:eastAsia="zh-CN"/>
        </w:rPr>
      </w:pPr>
    </w:p>
    <w:p w14:paraId="47AAEBBA" w14:textId="77777777" w:rsidR="00DE05CC" w:rsidRDefault="00DE05CC">
      <w:pPr>
        <w:jc w:val="center"/>
        <w:rPr>
          <w:rFonts w:eastAsia="Arial"/>
          <w:lang w:eastAsia="zh-CN"/>
        </w:rPr>
      </w:pPr>
    </w:p>
    <w:p w14:paraId="03220815" w14:textId="77777777" w:rsidR="00DE05CC" w:rsidRDefault="00DE05CC">
      <w:pPr>
        <w:jc w:val="center"/>
        <w:rPr>
          <w:rFonts w:eastAsia="Arial"/>
          <w:lang w:eastAsia="zh-CN"/>
        </w:rPr>
      </w:pPr>
    </w:p>
    <w:p w14:paraId="4B9CAD79" w14:textId="77777777" w:rsidR="00DE05CC" w:rsidRDefault="00DE05CC">
      <w:pPr>
        <w:jc w:val="center"/>
        <w:rPr>
          <w:rFonts w:eastAsia="Arial"/>
          <w:lang w:eastAsia="zh-CN"/>
        </w:rPr>
      </w:pPr>
    </w:p>
    <w:p w14:paraId="54B7DC5D" w14:textId="77777777" w:rsidR="00DE05CC" w:rsidRDefault="00DE05CC">
      <w:pPr>
        <w:jc w:val="center"/>
        <w:rPr>
          <w:rFonts w:eastAsia="Arial"/>
          <w:lang w:eastAsia="zh-CN"/>
        </w:rPr>
      </w:pPr>
    </w:p>
    <w:p w14:paraId="2C8DD1B9" w14:textId="77777777" w:rsidR="00DE05CC" w:rsidRDefault="00DE05CC">
      <w:pPr>
        <w:jc w:val="center"/>
        <w:rPr>
          <w:rFonts w:eastAsia="Arial"/>
          <w:lang w:eastAsia="zh-CN"/>
        </w:rPr>
      </w:pPr>
    </w:p>
    <w:p w14:paraId="57B37C4C" w14:textId="77777777" w:rsidR="00DE05CC" w:rsidRDefault="00DE05CC">
      <w:pPr>
        <w:jc w:val="center"/>
        <w:rPr>
          <w:rFonts w:eastAsia="Arial"/>
          <w:lang w:eastAsia="zh-CN"/>
        </w:rPr>
      </w:pPr>
    </w:p>
    <w:p w14:paraId="1BB46480" w14:textId="77777777" w:rsidR="00DE05CC" w:rsidRDefault="00DE05CC">
      <w:pPr>
        <w:jc w:val="center"/>
        <w:rPr>
          <w:rFonts w:eastAsia="Arial"/>
          <w:lang w:eastAsia="zh-CN"/>
        </w:rPr>
      </w:pPr>
    </w:p>
    <w:p w14:paraId="728043C3" w14:textId="77777777" w:rsidR="00DE05CC" w:rsidRDefault="00DE05CC">
      <w:pPr>
        <w:jc w:val="center"/>
        <w:rPr>
          <w:rFonts w:eastAsia="Arial"/>
          <w:lang w:eastAsia="zh-CN"/>
        </w:rPr>
      </w:pPr>
    </w:p>
    <w:p w14:paraId="3DB471B2" w14:textId="77777777" w:rsidR="00DE05CC" w:rsidRDefault="00DE05CC">
      <w:pPr>
        <w:jc w:val="center"/>
        <w:rPr>
          <w:rFonts w:eastAsia="Arial"/>
          <w:lang w:eastAsia="zh-CN"/>
        </w:rPr>
      </w:pPr>
    </w:p>
    <w:p w14:paraId="4E7A9C32" w14:textId="77777777" w:rsidR="00DE05CC" w:rsidRDefault="00DE05CC">
      <w:pPr>
        <w:jc w:val="center"/>
        <w:rPr>
          <w:rFonts w:eastAsia="Arial"/>
          <w:lang w:eastAsia="zh-CN"/>
        </w:rPr>
      </w:pPr>
    </w:p>
    <w:p w14:paraId="50C6FE88" w14:textId="77777777" w:rsidR="00DE05CC" w:rsidRDefault="00DE05CC">
      <w:pPr>
        <w:jc w:val="center"/>
        <w:rPr>
          <w:rFonts w:eastAsia="Arial"/>
          <w:lang w:eastAsia="zh-CN"/>
        </w:rPr>
      </w:pPr>
    </w:p>
    <w:p w14:paraId="7D1F9579" w14:textId="77777777" w:rsidR="00DE05CC" w:rsidRDefault="00DE05CC">
      <w:pPr>
        <w:jc w:val="center"/>
        <w:rPr>
          <w:rFonts w:eastAsia="Arial"/>
          <w:lang w:eastAsia="zh-CN"/>
        </w:rPr>
      </w:pPr>
    </w:p>
    <w:p w14:paraId="3FB63CA4" w14:textId="77777777" w:rsidR="00DE05CC" w:rsidRDefault="00DE05CC">
      <w:pPr>
        <w:jc w:val="center"/>
        <w:rPr>
          <w:rFonts w:eastAsia="Arial"/>
          <w:lang w:eastAsia="zh-CN"/>
        </w:rPr>
      </w:pPr>
    </w:p>
    <w:p w14:paraId="4D4138D1" w14:textId="77777777" w:rsidR="00DE05CC" w:rsidRDefault="00DE05CC">
      <w:pPr>
        <w:jc w:val="center"/>
        <w:rPr>
          <w:rFonts w:eastAsia="Arial"/>
          <w:lang w:eastAsia="zh-CN"/>
        </w:rPr>
      </w:pPr>
    </w:p>
    <w:p w14:paraId="5A2D9094" w14:textId="77777777" w:rsidR="00DE05CC" w:rsidRDefault="00DE05CC">
      <w:pPr>
        <w:jc w:val="center"/>
        <w:rPr>
          <w:rFonts w:eastAsia="Arial"/>
          <w:lang w:eastAsia="zh-CN"/>
        </w:rPr>
      </w:pPr>
    </w:p>
    <w:p w14:paraId="211051C3" w14:textId="77777777" w:rsidR="00DE05CC" w:rsidRDefault="00DE05CC">
      <w:pPr>
        <w:jc w:val="center"/>
        <w:rPr>
          <w:rFonts w:eastAsia="Arial"/>
          <w:lang w:eastAsia="zh-CN"/>
        </w:rPr>
      </w:pPr>
    </w:p>
    <w:p w14:paraId="0A1D7112" w14:textId="77777777" w:rsidR="00DE05CC" w:rsidRDefault="00DE05CC">
      <w:pPr>
        <w:jc w:val="center"/>
        <w:rPr>
          <w:rFonts w:eastAsia="Arial"/>
          <w:lang w:eastAsia="zh-CN"/>
        </w:rPr>
      </w:pPr>
    </w:p>
    <w:p w14:paraId="2687811A" w14:textId="77777777" w:rsidR="00DE05CC" w:rsidRDefault="00DE05CC">
      <w:pPr>
        <w:jc w:val="center"/>
        <w:rPr>
          <w:rFonts w:eastAsia="Arial"/>
          <w:lang w:eastAsia="zh-CN"/>
        </w:rPr>
      </w:pPr>
    </w:p>
    <w:p w14:paraId="377099D0" w14:textId="77777777" w:rsidR="00DE05CC" w:rsidRDefault="00DE05CC">
      <w:pPr>
        <w:jc w:val="center"/>
        <w:rPr>
          <w:rFonts w:eastAsia="Arial"/>
          <w:lang w:eastAsia="zh-CN"/>
        </w:rPr>
      </w:pPr>
    </w:p>
    <w:p w14:paraId="75C99275" w14:textId="77777777" w:rsidR="00DE05CC" w:rsidRDefault="00DE05CC">
      <w:pPr>
        <w:jc w:val="center"/>
        <w:rPr>
          <w:rFonts w:eastAsia="Arial"/>
          <w:lang w:eastAsia="zh-CN"/>
        </w:rPr>
      </w:pPr>
    </w:p>
    <w:sectPr w:rsidR="00DE05CC">
      <w:headerReference w:type="default" r:id="rId47"/>
      <w:pgSz w:w="11910" w:h="16840"/>
      <w:pgMar w:top="1298" w:right="820" w:bottom="1400" w:left="860" w:header="0" w:footer="1213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8F42C6" w14:textId="77777777" w:rsidR="00A109B7" w:rsidRDefault="00A109B7">
      <w:pPr>
        <w:spacing w:line="240" w:lineRule="auto"/>
      </w:pPr>
      <w:r>
        <w:separator/>
      </w:r>
    </w:p>
  </w:endnote>
  <w:endnote w:type="continuationSeparator" w:id="0">
    <w:p w14:paraId="5618439C" w14:textId="77777777" w:rsidR="00A109B7" w:rsidRDefault="00A109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" w:subsetted="1" w:fontKey="{CD954080-3E17-4034-A6E2-388040A57E9C}"/>
    <w:embedBold r:id="rId2" w:subsetted="1" w:fontKey="{FCD445E5-2C06-47C5-A5F8-3DBBB327138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3" w:subsetted="1" w:fontKey="{D92438C7-121C-492F-B6D7-37BE9B48EECD}"/>
    <w:embedBold r:id="rId4" w:subsetted="1" w:fontKey="{92C85977-ABE6-45F3-9C7E-D046541E8B1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MT">
    <w:altName w:val="Times New Roman"/>
    <w:charset w:val="00"/>
    <w:family w:val="auto"/>
    <w:pitch w:val="default"/>
  </w:font>
  <w:font w:name="思源黑体 Normal">
    <w:altName w:val="微软雅黑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18023EC-ABA3-4F62-BC60-AB419D1FAAB8}"/>
    <w:embedItalic r:id="rId6" w:fontKey="{149EB93D-BA9C-4487-90C5-C846837E9B1C}"/>
  </w:font>
  <w:font w:name="思源黑体 CN Bold">
    <w:altName w:val="黑体"/>
    <w:charset w:val="86"/>
    <w:family w:val="auto"/>
    <w:pitch w:val="default"/>
    <w:sig w:usb0="00000000" w:usb1="00000000" w:usb2="00000016" w:usb3="00000000" w:csb0="6006010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9C262" w14:textId="77777777" w:rsidR="00DE05CC" w:rsidRDefault="00DE05CC">
    <w:pPr>
      <w:pStyle w:val="a4"/>
      <w:spacing w:line="14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8636285"/>
    </w:sdtPr>
    <w:sdtEndPr/>
    <w:sdtContent>
      <w:p w14:paraId="7FFE57FE" w14:textId="77777777" w:rsidR="00DE05CC" w:rsidRDefault="00480A33">
        <w:pPr>
          <w:pStyle w:val="a6"/>
          <w:ind w:firstLine="360"/>
          <w:jc w:val="center"/>
        </w:pPr>
        <w:r>
          <w:rPr>
            <w:lang w:val="zh-CN" w:eastAsia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lang w:val="zh-CN" w:eastAsia="zh-CN"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 w:eastAsia="zh-CN"/>
          </w:rPr>
          <w:t xml:space="preserve"> / </w:t>
        </w:r>
        <w:r>
          <w:rPr>
            <w:lang w:val="zh-CN" w:eastAsia="zh-CN"/>
          </w:rPr>
          <w:fldChar w:fldCharType="begin"/>
        </w:r>
        <w:r>
          <w:rPr>
            <w:lang w:val="zh-CN" w:eastAsia="zh-CN"/>
          </w:rPr>
          <w:instrText xml:space="preserve"> NUMPAGES </w:instrText>
        </w:r>
        <w:r>
          <w:rPr>
            <w:lang w:val="zh-CN" w:eastAsia="zh-CN"/>
          </w:rPr>
          <w:fldChar w:fldCharType="separate"/>
        </w:r>
        <w:r>
          <w:rPr>
            <w:lang w:val="zh-CN" w:eastAsia="zh-CN"/>
          </w:rPr>
          <w:t>21</w:t>
        </w:r>
        <w:r>
          <w:rPr>
            <w:lang w:val="zh-CN" w:eastAsia="zh-CN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3E074" w14:textId="77777777" w:rsidR="00DE05CC" w:rsidRDefault="00480A33">
    <w:pPr>
      <w:pStyle w:val="a6"/>
      <w:ind w:firstLine="36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30545EA9" wp14:editId="2FC03AA9">
              <wp:simplePos x="0" y="0"/>
              <wp:positionH relativeFrom="margin">
                <wp:posOffset>3006725</wp:posOffset>
              </wp:positionH>
              <wp:positionV relativeFrom="paragraph">
                <wp:posOffset>-1905</wp:posOffset>
              </wp:positionV>
              <wp:extent cx="827405" cy="400685"/>
              <wp:effectExtent l="0" t="0" r="0" b="0"/>
              <wp:wrapNone/>
              <wp:docPr id="49" name="文本框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27405" cy="40068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EF8BC19" w14:textId="77777777" w:rsidR="00DE05CC" w:rsidRDefault="00480A33">
                          <w:pPr>
                            <w:pStyle w:val="a6"/>
                            <w:ind w:firstLine="36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t xml:space="preserve"> / </w:t>
                          </w:r>
                          <w:fldSimple w:instr=" NUMPAGES  \* MERGEFORMAT ">
                            <w:r>
                              <w:t>35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545EA9" id="_x0000_t202" coordsize="21600,21600" o:spt="202" path="m,l,21600r21600,l21600,xe">
              <v:stroke joinstyle="miter"/>
              <v:path gradientshapeok="t" o:connecttype="rect"/>
            </v:shapetype>
            <v:shape id="文本框 49" o:spid="_x0000_s1034" type="#_x0000_t202" style="position:absolute;left:0;text-align:left;margin-left:236.75pt;margin-top:-.15pt;width:65.15pt;height:31.5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" filled="f" stroked="f" strokeweight=".5pt">
              <v:textbox inset="0,0,0,0">
                <w:txbxContent>
                  <w:p w14:paraId="5EF8BC19" w14:textId="77777777" w:rsidR="00DE05CC" w:rsidRDefault="00480A33">
                    <w:pPr>
                      <w:pStyle w:val="a6"/>
                      <w:ind w:firstLine="36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  <w:r>
                      <w:t xml:space="preserve"> / </w:t>
                    </w:r>
                    <w:fldSimple w:instr=" NUMPAGES  \* MERGEFORMAT ">
                      <w:r>
                        <w:t>35</w:t>
                      </w:r>
                    </w:fldSimple>
                  </w:p>
                </w:txbxContent>
              </v:textbox>
              <w10:wrap anchorx="margin"/>
            </v:shape>
          </w:pict>
        </mc:Fallback>
      </mc:AlternateContent>
    </w:r>
  </w:p>
  <w:p w14:paraId="7C168593" w14:textId="77777777" w:rsidR="00DE05CC" w:rsidRDefault="00DE05CC">
    <w:pPr>
      <w:pStyle w:val="a4"/>
      <w:spacing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D4660" w14:textId="77777777" w:rsidR="00A109B7" w:rsidRDefault="00A109B7">
      <w:r>
        <w:separator/>
      </w:r>
    </w:p>
  </w:footnote>
  <w:footnote w:type="continuationSeparator" w:id="0">
    <w:p w14:paraId="69827134" w14:textId="77777777" w:rsidR="00A109B7" w:rsidRDefault="00A109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3A9F7" w14:textId="77777777" w:rsidR="00DE05CC" w:rsidRDefault="00DE05CC">
    <w:pPr>
      <w:pStyle w:val="a4"/>
      <w:spacing w:line="14" w:lineRule="auto"/>
      <w:ind w:firstLine="40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7C944F" w14:textId="77777777" w:rsidR="00DE05CC" w:rsidRDefault="00480A33">
    <w:pPr>
      <w:pStyle w:val="a8"/>
      <w:ind w:firstLine="40"/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49024" behindDoc="1" locked="0" layoutInCell="1" allowOverlap="1" wp14:anchorId="0B77425F" wp14:editId="7939DF6B">
              <wp:simplePos x="0" y="0"/>
              <wp:positionH relativeFrom="page">
                <wp:posOffset>5732145</wp:posOffset>
              </wp:positionH>
              <wp:positionV relativeFrom="page">
                <wp:posOffset>495935</wp:posOffset>
              </wp:positionV>
              <wp:extent cx="1168400" cy="168275"/>
              <wp:effectExtent l="0" t="0" r="0" b="0"/>
              <wp:wrapNone/>
              <wp:docPr id="15" name="文本框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84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29CA7F" w14:textId="77777777" w:rsidR="00DE05CC" w:rsidRDefault="00DE05CC">
                          <w:pPr>
                            <w:spacing w:before="16"/>
                            <w:ind w:left="20" w:firstLine="360"/>
                            <w:jc w:val="center"/>
                            <w:rPr>
                              <w:rFonts w:ascii="宋体"/>
                              <w:sz w:val="18"/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77425F" id="_x0000_t202" coordsize="21600,21600" o:spt="202" path="m,l,21600r21600,l21600,xe">
              <v:stroke joinstyle="miter"/>
              <v:path gradientshapeok="t" o:connecttype="rect"/>
            </v:shapetype>
            <v:shape id="文本框 15" o:spid="_x0000_s1030" type="#_x0000_t202" style="position:absolute;left:0;text-align:left;margin-left:451.35pt;margin-top:39.05pt;width:92pt;height:13.25pt;z-index:-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" filled="f" stroked="f">
              <v:textbox inset="0,0,0,0">
                <w:txbxContent>
                  <w:p w14:paraId="6A29CA7F" w14:textId="77777777" w:rsidR="00DE05CC" w:rsidRDefault="00DE05CC">
                    <w:pPr>
                      <w:spacing w:before="16"/>
                      <w:ind w:left="20" w:firstLine="360"/>
                      <w:jc w:val="center"/>
                      <w:rPr>
                        <w:rFonts w:ascii="宋体"/>
                        <w:sz w:val="18"/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50048" behindDoc="1" locked="0" layoutInCell="1" allowOverlap="1" wp14:anchorId="3C3D12D1" wp14:editId="0E07BB03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16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48000" behindDoc="1" locked="0" layoutInCell="1" allowOverlap="1" wp14:anchorId="599E28D2" wp14:editId="2390EC1D">
              <wp:simplePos x="0" y="0"/>
              <wp:positionH relativeFrom="page">
                <wp:posOffset>653415</wp:posOffset>
              </wp:positionH>
              <wp:positionV relativeFrom="page">
                <wp:posOffset>325120</wp:posOffset>
              </wp:positionV>
              <wp:extent cx="3338830" cy="563880"/>
              <wp:effectExtent l="0" t="0" r="0" b="0"/>
              <wp:wrapNone/>
              <wp:docPr id="17" name="文本框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8830" cy="563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AAB69C" w14:textId="77777777" w:rsidR="00DE05CC" w:rsidRDefault="00480A33">
                          <w:pPr>
                            <w:spacing w:before="10"/>
                            <w:ind w:left="20" w:firstLine="598"/>
                            <w:rPr>
                              <w:b/>
                              <w:sz w:val="30"/>
                              <w:lang w:eastAsia="zh-CN"/>
                            </w:rPr>
                          </w:pP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HPM</w:t>
                          </w:r>
                          <w:r>
                            <w:rPr>
                              <w:rFonts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620</w:t>
                          </w:r>
                          <w:r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  <w:t>0</w:t>
                          </w:r>
                        </w:p>
                        <w:p w14:paraId="2D2C4C73" w14:textId="77777777" w:rsidR="00DE05CC" w:rsidRDefault="00480A33">
                          <w:pPr>
                            <w:pStyle w:val="a4"/>
                            <w:spacing w:before="1"/>
                            <w:ind w:left="20" w:firstLine="396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spacing w:val="-2"/>
                              <w:lang w:eastAsia="zh-CN"/>
                            </w:rPr>
                            <w:t>HPM6200</w:t>
                          </w:r>
                          <w:r>
                            <w:rPr>
                              <w:rFonts w:hint="eastAsia"/>
                              <w:spacing w:val="-2"/>
                              <w:lang w:eastAsia="zh-CN"/>
                            </w:rPr>
                            <w:t>系列</w:t>
                          </w:r>
                          <w:r>
                            <w:rPr>
                              <w:rFonts w:hint="eastAsia"/>
                              <w:spacing w:val="-2"/>
                              <w:lang w:eastAsia="zh-CN"/>
                            </w:rPr>
                            <w:t>MCU PWM FAULT</w:t>
                          </w:r>
                          <w:r>
                            <w:rPr>
                              <w:rFonts w:hint="eastAsia"/>
                              <w:spacing w:val="-2"/>
                              <w:lang w:eastAsia="zh-CN"/>
                            </w:rPr>
                            <w:t>例程说明文档</w:t>
                          </w:r>
                        </w:p>
                        <w:p w14:paraId="177DA016" w14:textId="77777777" w:rsidR="00DE05CC" w:rsidRDefault="00DE05CC">
                          <w:pPr>
                            <w:rPr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E28D2" id="文本框 17" o:spid="_x0000_s1031" type="#_x0000_t202" style="position:absolute;left:0;text-align:left;margin-left:51.45pt;margin-top:25.6pt;width:262.9pt;height:44.4pt;z-index:-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" filled="f" stroked="f">
              <v:textbox inset="0,0,0,0">
                <w:txbxContent>
                  <w:p w14:paraId="21AAB69C" w14:textId="77777777" w:rsidR="00DE05CC" w:rsidRDefault="00480A33">
                    <w:pPr>
                      <w:spacing w:before="10"/>
                      <w:ind w:left="20" w:firstLine="598"/>
                      <w:rPr>
                        <w:b/>
                        <w:sz w:val="30"/>
                        <w:lang w:eastAsia="zh-CN"/>
                      </w:rPr>
                    </w:pP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HPM</w:t>
                    </w:r>
                    <w:r>
                      <w:rPr>
                        <w:rFonts w:hint="eastAsia"/>
                        <w:b/>
                        <w:spacing w:val="-2"/>
                        <w:sz w:val="30"/>
                        <w:lang w:eastAsia="zh-CN"/>
                      </w:rPr>
                      <w:t>620</w:t>
                    </w:r>
                    <w:r>
                      <w:rPr>
                        <w:b/>
                        <w:spacing w:val="-2"/>
                        <w:sz w:val="30"/>
                        <w:lang w:eastAsia="zh-CN"/>
                      </w:rPr>
                      <w:t>0</w:t>
                    </w:r>
                  </w:p>
                  <w:p w14:paraId="2D2C4C73" w14:textId="77777777" w:rsidR="00DE05CC" w:rsidRDefault="00480A33">
                    <w:pPr>
                      <w:pStyle w:val="a4"/>
                      <w:spacing w:before="1"/>
                      <w:ind w:left="20" w:firstLine="396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spacing w:val="-2"/>
                        <w:lang w:eastAsia="zh-CN"/>
                      </w:rPr>
                      <w:t>HPM6200</w:t>
                    </w:r>
                    <w:r>
                      <w:rPr>
                        <w:rFonts w:hint="eastAsia"/>
                        <w:spacing w:val="-2"/>
                        <w:lang w:eastAsia="zh-CN"/>
                      </w:rPr>
                      <w:t>系列</w:t>
                    </w:r>
                    <w:r>
                      <w:rPr>
                        <w:rFonts w:hint="eastAsia"/>
                        <w:spacing w:val="-2"/>
                        <w:lang w:eastAsia="zh-CN"/>
                      </w:rPr>
                      <w:t>MCU PWM FAULT</w:t>
                    </w:r>
                    <w:r>
                      <w:rPr>
                        <w:rFonts w:hint="eastAsia"/>
                        <w:spacing w:val="-2"/>
                        <w:lang w:eastAsia="zh-CN"/>
                      </w:rPr>
                      <w:t>例程说明文档</w:t>
                    </w:r>
                  </w:p>
                  <w:p w14:paraId="177DA016" w14:textId="77777777" w:rsidR="00DE05CC" w:rsidRDefault="00DE05CC">
                    <w:pPr>
                      <w:rPr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35E72" w14:textId="77777777" w:rsidR="00DE05CC" w:rsidRDefault="00480A33">
    <w:pPr>
      <w:pStyle w:val="a4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09BED6A0" wp14:editId="793C738A">
              <wp:simplePos x="0" y="0"/>
              <wp:positionH relativeFrom="page">
                <wp:posOffset>713740</wp:posOffset>
              </wp:positionH>
              <wp:positionV relativeFrom="page">
                <wp:posOffset>156845</wp:posOffset>
              </wp:positionV>
              <wp:extent cx="1859915" cy="596900"/>
              <wp:effectExtent l="0" t="0" r="0" b="0"/>
              <wp:wrapNone/>
              <wp:docPr id="75" name="文本框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59915" cy="596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22BDD83" w14:textId="77777777" w:rsidR="00DE05CC" w:rsidRDefault="00DE05CC">
                          <w:pPr>
                            <w:spacing w:before="10"/>
                            <w:ind w:left="20" w:firstLine="598"/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</w:pPr>
                        </w:p>
                        <w:p w14:paraId="47DDD43D" w14:textId="77777777" w:rsidR="00DE05CC" w:rsidRDefault="00480A33">
                          <w:pPr>
                            <w:spacing w:before="10"/>
                            <w:ind w:firstLineChars="0" w:firstLine="0"/>
                            <w:rPr>
                              <w:b/>
                              <w:sz w:val="30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HPM5300RDC</w:t>
                          </w:r>
                        </w:p>
                        <w:p w14:paraId="24240659" w14:textId="77777777" w:rsidR="00DE05CC" w:rsidRDefault="00DE05CC">
                          <w:pPr>
                            <w:pStyle w:val="a4"/>
                            <w:spacing w:before="1"/>
                            <w:ind w:left="20"/>
                            <w:rPr>
                              <w:lang w:eastAsia="zh-CN"/>
                            </w:rPr>
                          </w:pP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type w14:anchorId="09BED6A0" id="_x0000_t202" coordsize="21600,21600" o:spt="202" path="m,l,21600r21600,l21600,xe">
              <v:stroke joinstyle="miter"/>
              <v:path gradientshapeok="t" o:connecttype="rect"/>
            </v:shapetype>
            <v:shape id="文本框 75" o:spid="_x0000_s1032" type="#_x0000_t202" style="position:absolute;left:0;text-align:left;margin-left:56.2pt;margin-top:12.35pt;width:146.45pt;height:47pt;z-index:-251649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" filled="f" stroked="f">
              <v:textbox inset="0,0,0,0">
                <w:txbxContent>
                  <w:p w14:paraId="622BDD83" w14:textId="77777777" w:rsidR="00DE05CC" w:rsidRDefault="00DE05CC">
                    <w:pPr>
                      <w:spacing w:before="10"/>
                      <w:ind w:left="20" w:firstLine="598"/>
                      <w:rPr>
                        <w:b/>
                        <w:spacing w:val="-2"/>
                        <w:sz w:val="30"/>
                        <w:lang w:eastAsia="zh-CN"/>
                      </w:rPr>
                    </w:pPr>
                  </w:p>
                  <w:p w14:paraId="47DDD43D" w14:textId="77777777" w:rsidR="00DE05CC" w:rsidRDefault="00480A33">
                    <w:pPr>
                      <w:spacing w:before="10"/>
                      <w:ind w:firstLineChars="0" w:firstLine="0"/>
                      <w:rPr>
                        <w:b/>
                        <w:sz w:val="30"/>
                        <w:lang w:eastAsia="zh-CN"/>
                      </w:rPr>
                    </w:pPr>
                    <w:r>
                      <w:rPr>
                        <w:rFonts w:hint="eastAsia"/>
                        <w:b/>
                        <w:spacing w:val="-2"/>
                        <w:sz w:val="30"/>
                        <w:lang w:eastAsia="zh-CN"/>
                      </w:rPr>
                      <w:t>HPM5300RDC</w:t>
                    </w:r>
                  </w:p>
                  <w:p w14:paraId="24240659" w14:textId="77777777" w:rsidR="00DE05CC" w:rsidRDefault="00DE05CC">
                    <w:pPr>
                      <w:pStyle w:val="a4"/>
                      <w:spacing w:before="1"/>
                      <w:ind w:left="20"/>
                      <w:rPr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F2976E9" wp14:editId="14C39333">
              <wp:simplePos x="0" y="0"/>
              <wp:positionH relativeFrom="page">
                <wp:posOffset>6174740</wp:posOffset>
              </wp:positionH>
              <wp:positionV relativeFrom="page">
                <wp:posOffset>560705</wp:posOffset>
              </wp:positionV>
              <wp:extent cx="692785" cy="180975"/>
              <wp:effectExtent l="0" t="0" r="0" b="0"/>
              <wp:wrapNone/>
              <wp:docPr id="147" name="文本框 1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92685" cy="1810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5881C88" w14:textId="77777777" w:rsidR="00DE05CC" w:rsidRDefault="00480A33">
                          <w:pPr>
                            <w:spacing w:before="16"/>
                            <w:ind w:left="20" w:firstLine="376"/>
                            <w:jc w:val="right"/>
                            <w:rPr>
                              <w:rFonts w:ascii="黑体" w:eastAsia="黑体" w:hAnsi="黑体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ascii="黑体" w:eastAsia="黑体" w:hAnsi="黑体" w:hint="eastAsia"/>
                              <w:spacing w:val="8"/>
                              <w:sz w:val="18"/>
                              <w:lang w:eastAsia="zh-CN"/>
                            </w:rPr>
                            <w:t>目录</w:t>
                          </w:r>
                        </w:p>
                      </w:txbxContent>
                    </wps:txbx>
                    <wps:bodyPr wrap="square" lIns="0" tIns="0" rIns="0" bIns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2976E9" id="文本框 147" o:spid="_x0000_s1033" type="#_x0000_t202" style="position:absolute;left:0;text-align:left;margin-left:486.2pt;margin-top:44.15pt;width:54.55pt;height:14.2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" filled="f" stroked="f">
              <v:textbox inset="0,0,0,0">
                <w:txbxContent>
                  <w:p w14:paraId="45881C88" w14:textId="77777777" w:rsidR="00DE05CC" w:rsidRDefault="00480A33">
                    <w:pPr>
                      <w:spacing w:before="16"/>
                      <w:ind w:left="20" w:firstLine="376"/>
                      <w:jc w:val="right"/>
                      <w:rPr>
                        <w:rFonts w:ascii="黑体" w:eastAsia="黑体" w:hAnsi="黑体"/>
                        <w:sz w:val="18"/>
                        <w:lang w:eastAsia="zh-CN"/>
                      </w:rPr>
                    </w:pPr>
                    <w:r>
                      <w:rPr>
                        <w:rFonts w:ascii="黑体" w:eastAsia="黑体" w:hAnsi="黑体" w:hint="eastAsia"/>
                        <w:spacing w:val="8"/>
                        <w:sz w:val="18"/>
                        <w:lang w:eastAsia="zh-CN"/>
                      </w:rPr>
                      <w:t>目录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56192" behindDoc="1" locked="0" layoutInCell="1" allowOverlap="1" wp14:anchorId="2DF2DB1A" wp14:editId="58CC4A89">
          <wp:simplePos x="0" y="0"/>
          <wp:positionH relativeFrom="page">
            <wp:posOffset>715010</wp:posOffset>
          </wp:positionH>
          <wp:positionV relativeFrom="page">
            <wp:posOffset>767715</wp:posOffset>
          </wp:positionV>
          <wp:extent cx="6014720" cy="43815"/>
          <wp:effectExtent l="0" t="0" r="5080" b="1905"/>
          <wp:wrapNone/>
          <wp:docPr id="18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504" cy="440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4A6B6" w14:textId="77777777" w:rsidR="00DE05CC" w:rsidRDefault="00480A33">
    <w:pPr>
      <w:pStyle w:val="a4"/>
      <w:spacing w:line="14" w:lineRule="auto"/>
      <w:ind w:firstLine="40"/>
      <w:rPr>
        <w:sz w:val="2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51072" behindDoc="1" locked="0" layoutInCell="1" allowOverlap="1" wp14:anchorId="7C9720E2" wp14:editId="4CD586D8">
              <wp:simplePos x="0" y="0"/>
              <wp:positionH relativeFrom="page">
                <wp:posOffset>788670</wp:posOffset>
              </wp:positionH>
              <wp:positionV relativeFrom="page">
                <wp:posOffset>121285</wp:posOffset>
              </wp:positionV>
              <wp:extent cx="3203575" cy="569595"/>
              <wp:effectExtent l="0" t="0" r="0" b="0"/>
              <wp:wrapNone/>
              <wp:docPr id="26" name="文本框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03575" cy="569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EF32710" w14:textId="77777777" w:rsidR="00DE05CC" w:rsidRDefault="00DE05CC">
                          <w:pPr>
                            <w:pStyle w:val="a4"/>
                            <w:spacing w:before="1"/>
                            <w:ind w:firstLineChars="0" w:firstLine="0"/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</w:pPr>
                        </w:p>
                        <w:p w14:paraId="012E73A6" w14:textId="77777777" w:rsidR="00DE05CC" w:rsidRDefault="00480A33">
                          <w:pPr>
                            <w:pStyle w:val="a4"/>
                            <w:spacing w:before="1"/>
                            <w:ind w:firstLineChars="0" w:firstLine="0"/>
                            <w:rPr>
                              <w:lang w:eastAsia="zh-CN"/>
                            </w:rPr>
                          </w:pPr>
                          <w:bookmarkStart w:id="51" w:name="OLE_LINK11"/>
                          <w:r>
                            <w:rPr>
                              <w:rFonts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HPM5300RDC</w:t>
                          </w:r>
                          <w:bookmarkEnd w:id="51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9720E2" id="_x0000_t202" coordsize="21600,21600" o:spt="202" path="m,l,21600r21600,l21600,xe">
              <v:stroke joinstyle="miter"/>
              <v:path gradientshapeok="t" o:connecttype="rect"/>
            </v:shapetype>
            <v:shape id="文本框 26" o:spid="_x0000_s1035" type="#_x0000_t202" style="position:absolute;left:0;text-align:left;margin-left:62.1pt;margin-top:9.55pt;width:252.25pt;height:44.85pt;z-index:-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" filled="f" stroked="f">
              <v:textbox inset="0,0,0,0">
                <w:txbxContent>
                  <w:p w14:paraId="6EF32710" w14:textId="77777777" w:rsidR="00DE05CC" w:rsidRDefault="00DE05CC">
                    <w:pPr>
                      <w:pStyle w:val="a4"/>
                      <w:spacing w:before="1"/>
                      <w:ind w:firstLineChars="0" w:firstLine="0"/>
                      <w:rPr>
                        <w:b/>
                        <w:spacing w:val="-2"/>
                        <w:sz w:val="30"/>
                        <w:lang w:eastAsia="zh-CN"/>
                      </w:rPr>
                    </w:pPr>
                  </w:p>
                  <w:p w14:paraId="012E73A6" w14:textId="77777777" w:rsidR="00DE05CC" w:rsidRDefault="00480A33">
                    <w:pPr>
                      <w:pStyle w:val="a4"/>
                      <w:spacing w:before="1"/>
                      <w:ind w:firstLineChars="0" w:firstLine="0"/>
                      <w:rPr>
                        <w:lang w:eastAsia="zh-CN"/>
                      </w:rPr>
                    </w:pPr>
                    <w:bookmarkStart w:id="52" w:name="OLE_LINK11"/>
                    <w:r>
                      <w:rPr>
                        <w:rFonts w:hint="eastAsia"/>
                        <w:b/>
                        <w:spacing w:val="-2"/>
                        <w:sz w:val="30"/>
                        <w:lang w:eastAsia="zh-CN"/>
                      </w:rPr>
                      <w:t>HPM5300RDC</w:t>
                    </w:r>
                    <w:bookmarkEnd w:id="52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52096" behindDoc="1" locked="0" layoutInCell="1" allowOverlap="1" wp14:anchorId="36A2F957" wp14:editId="25445586">
              <wp:simplePos x="0" y="0"/>
              <wp:positionH relativeFrom="page">
                <wp:posOffset>5732145</wp:posOffset>
              </wp:positionH>
              <wp:positionV relativeFrom="page">
                <wp:posOffset>495935</wp:posOffset>
              </wp:positionV>
              <wp:extent cx="1168400" cy="168275"/>
              <wp:effectExtent l="0" t="0" r="0" b="0"/>
              <wp:wrapNone/>
              <wp:docPr id="24" name="文本框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84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EA117C0" w14:textId="77777777" w:rsidR="00DE05CC" w:rsidRDefault="00DE05CC">
                          <w:pPr>
                            <w:spacing w:before="16"/>
                            <w:ind w:left="20" w:firstLine="360"/>
                            <w:jc w:val="center"/>
                            <w:rPr>
                              <w:rFonts w:ascii="宋体"/>
                              <w:sz w:val="18"/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A2F957" id="文本框 24" o:spid="_x0000_s1036" type="#_x0000_t202" style="position:absolute;left:0;text-align:left;margin-left:451.35pt;margin-top:39.05pt;width:92pt;height:13.25pt;z-index:-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" filled="f" stroked="f">
              <v:textbox inset="0,0,0,0">
                <w:txbxContent>
                  <w:p w14:paraId="0EA117C0" w14:textId="77777777" w:rsidR="00DE05CC" w:rsidRDefault="00DE05CC">
                    <w:pPr>
                      <w:spacing w:before="16"/>
                      <w:ind w:left="20" w:firstLine="360"/>
                      <w:jc w:val="center"/>
                      <w:rPr>
                        <w:rFonts w:ascii="宋体"/>
                        <w:sz w:val="18"/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53120" behindDoc="1" locked="0" layoutInCell="1" allowOverlap="1" wp14:anchorId="4991C421" wp14:editId="781E06A5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41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68254" w14:textId="77777777" w:rsidR="00DE05CC" w:rsidRDefault="00480A33">
    <w:pPr>
      <w:pStyle w:val="a8"/>
      <w:ind w:firstLine="40"/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32F1CDEC" wp14:editId="01759275">
              <wp:simplePos x="0" y="0"/>
              <wp:positionH relativeFrom="page">
                <wp:posOffset>775970</wp:posOffset>
              </wp:positionH>
              <wp:positionV relativeFrom="page">
                <wp:posOffset>149860</wp:posOffset>
              </wp:positionV>
              <wp:extent cx="2279015" cy="539750"/>
              <wp:effectExtent l="0" t="0" r="0" b="0"/>
              <wp:wrapNone/>
              <wp:docPr id="29" name="文本框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9015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AAC334" w14:textId="77777777" w:rsidR="00DE05CC" w:rsidRDefault="00DE05CC">
                          <w:pPr>
                            <w:spacing w:before="10"/>
                            <w:ind w:firstLine="598"/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</w:pPr>
                        </w:p>
                        <w:p w14:paraId="6F0F84F1" w14:textId="77777777" w:rsidR="00DE05CC" w:rsidRDefault="00480A33">
                          <w:pPr>
                            <w:spacing w:before="10"/>
                            <w:ind w:firstLineChars="0" w:firstLine="0"/>
                            <w:rPr>
                              <w:b/>
                              <w:sz w:val="30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HPM5300RDC</w:t>
                          </w:r>
                        </w:p>
                        <w:p w14:paraId="416C16B3" w14:textId="77777777" w:rsidR="00DE05CC" w:rsidRDefault="00DE05CC">
                          <w:pPr>
                            <w:pStyle w:val="a4"/>
                            <w:spacing w:before="1"/>
                            <w:rPr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F1CDEC" id="_x0000_t202" coordsize="21600,21600" o:spt="202" path="m,l,21600r21600,l21600,xe">
              <v:stroke joinstyle="miter"/>
              <v:path gradientshapeok="t" o:connecttype="rect"/>
            </v:shapetype>
            <v:shape id="文本框 29" o:spid="_x0000_s1037" type="#_x0000_t202" style="position:absolute;left:0;text-align:left;margin-left:61.1pt;margin-top:11.8pt;width:179.45pt;height:42.5pt;z-index:-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" filled="f" stroked="f">
              <v:textbox inset="0,0,0,0">
                <w:txbxContent>
                  <w:p w14:paraId="61AAC334" w14:textId="77777777" w:rsidR="00DE05CC" w:rsidRDefault="00DE05CC">
                    <w:pPr>
                      <w:spacing w:before="10"/>
                      <w:ind w:firstLine="598"/>
                      <w:rPr>
                        <w:b/>
                        <w:spacing w:val="-2"/>
                        <w:sz w:val="30"/>
                        <w:lang w:eastAsia="zh-CN"/>
                      </w:rPr>
                    </w:pPr>
                  </w:p>
                  <w:p w14:paraId="6F0F84F1" w14:textId="77777777" w:rsidR="00DE05CC" w:rsidRDefault="00480A33">
                    <w:pPr>
                      <w:spacing w:before="10"/>
                      <w:ind w:firstLineChars="0" w:firstLine="0"/>
                      <w:rPr>
                        <w:b/>
                        <w:sz w:val="30"/>
                        <w:lang w:eastAsia="zh-CN"/>
                      </w:rPr>
                    </w:pPr>
                    <w:r>
                      <w:rPr>
                        <w:rFonts w:hint="eastAsia"/>
                        <w:b/>
                        <w:spacing w:val="-2"/>
                        <w:sz w:val="30"/>
                        <w:lang w:eastAsia="zh-CN"/>
                      </w:rPr>
                      <w:t>HPM5300RDC</w:t>
                    </w:r>
                  </w:p>
                  <w:p w14:paraId="416C16B3" w14:textId="77777777" w:rsidR="00DE05CC" w:rsidRDefault="00DE05CC">
                    <w:pPr>
                      <w:pStyle w:val="a4"/>
                      <w:spacing w:before="1"/>
                      <w:rPr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55168" behindDoc="1" locked="0" layoutInCell="1" allowOverlap="1" wp14:anchorId="16803D11" wp14:editId="50B36F3F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3335"/>
          <wp:wrapNone/>
          <wp:docPr id="42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C70B9" w14:textId="77777777" w:rsidR="00DE05CC" w:rsidRDefault="00480A33">
    <w:pPr>
      <w:pStyle w:val="a4"/>
      <w:spacing w:line="14" w:lineRule="auto"/>
      <w:ind w:firstLine="40"/>
      <w:rPr>
        <w:sz w:val="2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EBFA077" wp14:editId="687BA57B">
              <wp:simplePos x="0" y="0"/>
              <wp:positionH relativeFrom="page">
                <wp:posOffset>788670</wp:posOffset>
              </wp:positionH>
              <wp:positionV relativeFrom="page">
                <wp:posOffset>121285</wp:posOffset>
              </wp:positionV>
              <wp:extent cx="3203575" cy="569595"/>
              <wp:effectExtent l="0" t="0" r="0" b="0"/>
              <wp:wrapNone/>
              <wp:docPr id="70" name="文本框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03575" cy="569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76763C7" w14:textId="77777777" w:rsidR="00DE05CC" w:rsidRDefault="00DE05CC">
                          <w:pPr>
                            <w:pStyle w:val="a4"/>
                            <w:spacing w:before="1"/>
                            <w:ind w:firstLineChars="0" w:firstLine="0"/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</w:pPr>
                        </w:p>
                        <w:p w14:paraId="046BC6CD" w14:textId="77777777" w:rsidR="00DE05CC" w:rsidRDefault="00480A33">
                          <w:pPr>
                            <w:pStyle w:val="a4"/>
                            <w:spacing w:before="1"/>
                            <w:ind w:firstLineChars="0" w:firstLine="0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HPM5300RDC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BFA077" id="_x0000_t202" coordsize="21600,21600" o:spt="202" path="m,l,21600r21600,l21600,xe">
              <v:stroke joinstyle="miter"/>
              <v:path gradientshapeok="t" o:connecttype="rect"/>
            </v:shapetype>
            <v:shape id="文本框 70" o:spid="_x0000_s1038" type="#_x0000_t202" style="position:absolute;left:0;text-align:left;margin-left:62.1pt;margin-top:9.55pt;width:252.25pt;height:44.85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" filled="f" stroked="f">
              <v:textbox inset="0,0,0,0">
                <w:txbxContent>
                  <w:p w14:paraId="676763C7" w14:textId="77777777" w:rsidR="00DE05CC" w:rsidRDefault="00DE05CC">
                    <w:pPr>
                      <w:pStyle w:val="a4"/>
                      <w:spacing w:before="1"/>
                      <w:ind w:firstLineChars="0" w:firstLine="0"/>
                      <w:rPr>
                        <w:b/>
                        <w:spacing w:val="-2"/>
                        <w:sz w:val="30"/>
                        <w:lang w:eastAsia="zh-CN"/>
                      </w:rPr>
                    </w:pPr>
                  </w:p>
                  <w:p w14:paraId="046BC6CD" w14:textId="77777777" w:rsidR="00DE05CC" w:rsidRDefault="00480A33">
                    <w:pPr>
                      <w:pStyle w:val="a4"/>
                      <w:spacing w:before="1"/>
                      <w:ind w:firstLineChars="0" w:firstLine="0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b/>
                        <w:spacing w:val="-2"/>
                        <w:sz w:val="30"/>
                        <w:lang w:eastAsia="zh-CN"/>
                      </w:rPr>
                      <w:t>HPM5300RDC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6A885EFC" wp14:editId="0CB0DAB1">
              <wp:simplePos x="0" y="0"/>
              <wp:positionH relativeFrom="page">
                <wp:posOffset>5732145</wp:posOffset>
              </wp:positionH>
              <wp:positionV relativeFrom="page">
                <wp:posOffset>495935</wp:posOffset>
              </wp:positionV>
              <wp:extent cx="1168400" cy="168275"/>
              <wp:effectExtent l="0" t="0" r="0" b="0"/>
              <wp:wrapNone/>
              <wp:docPr id="71" name="文本框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84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12A087" w14:textId="77777777" w:rsidR="00DE05CC" w:rsidRDefault="00DE05CC">
                          <w:pPr>
                            <w:spacing w:before="16"/>
                            <w:ind w:left="20" w:firstLine="360"/>
                            <w:jc w:val="center"/>
                            <w:rPr>
                              <w:rFonts w:ascii="宋体"/>
                              <w:sz w:val="18"/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885EFC" id="文本框 71" o:spid="_x0000_s1039" type="#_x0000_t202" style="position:absolute;left:0;text-align:left;margin-left:451.35pt;margin-top:39.05pt;width:92pt;height:13.25pt;z-index:-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" filled="f" stroked="f">
              <v:textbox inset="0,0,0,0">
                <w:txbxContent>
                  <w:p w14:paraId="3112A087" w14:textId="77777777" w:rsidR="00DE05CC" w:rsidRDefault="00DE05CC">
                    <w:pPr>
                      <w:spacing w:before="16"/>
                      <w:ind w:left="20" w:firstLine="360"/>
                      <w:jc w:val="center"/>
                      <w:rPr>
                        <w:rFonts w:ascii="宋体"/>
                        <w:sz w:val="18"/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63360" behindDoc="1" locked="0" layoutInCell="1" allowOverlap="1" wp14:anchorId="77C2766A" wp14:editId="7A45B099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905"/>
          <wp:wrapNone/>
          <wp:docPr id="72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7AE9F" w14:textId="77777777" w:rsidR="00DE05CC" w:rsidRDefault="00480A33">
    <w:pPr>
      <w:pStyle w:val="a8"/>
      <w:ind w:firstLine="40"/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E94D398" wp14:editId="0E864B5C">
              <wp:simplePos x="0" y="0"/>
              <wp:positionH relativeFrom="page">
                <wp:posOffset>775970</wp:posOffset>
              </wp:positionH>
              <wp:positionV relativeFrom="page">
                <wp:posOffset>149860</wp:posOffset>
              </wp:positionV>
              <wp:extent cx="2279015" cy="539750"/>
              <wp:effectExtent l="0" t="0" r="0" b="0"/>
              <wp:wrapNone/>
              <wp:docPr id="68" name="文本框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9015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4EE829B" w14:textId="77777777" w:rsidR="00DE05CC" w:rsidRDefault="00DE05CC">
                          <w:pPr>
                            <w:spacing w:before="10"/>
                            <w:ind w:firstLine="598"/>
                            <w:rPr>
                              <w:b/>
                              <w:spacing w:val="-2"/>
                              <w:sz w:val="30"/>
                              <w:lang w:eastAsia="zh-CN"/>
                            </w:rPr>
                          </w:pPr>
                        </w:p>
                        <w:p w14:paraId="3D153CEA" w14:textId="77777777" w:rsidR="00DE05CC" w:rsidRDefault="00480A33">
                          <w:pPr>
                            <w:spacing w:before="10"/>
                            <w:ind w:firstLineChars="0" w:firstLine="0"/>
                            <w:rPr>
                              <w:b/>
                              <w:sz w:val="30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b/>
                              <w:spacing w:val="-2"/>
                              <w:sz w:val="30"/>
                              <w:lang w:eastAsia="zh-CN"/>
                            </w:rPr>
                            <w:t>HPM5300RDC</w:t>
                          </w:r>
                        </w:p>
                        <w:p w14:paraId="72CEB738" w14:textId="77777777" w:rsidR="00DE05CC" w:rsidRDefault="00DE05CC">
                          <w:pPr>
                            <w:pStyle w:val="a4"/>
                            <w:spacing w:before="1"/>
                            <w:rPr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94D398" id="_x0000_t202" coordsize="21600,21600" o:spt="202" path="m,l,21600r21600,l21600,xe">
              <v:stroke joinstyle="miter"/>
              <v:path gradientshapeok="t" o:connecttype="rect"/>
            </v:shapetype>
            <v:shape id="文本框 68" o:spid="_x0000_s1040" type="#_x0000_t202" style="position:absolute;left:0;text-align:left;margin-left:61.1pt;margin-top:11.8pt;width:179.45pt;height:42.5pt;z-index:-2516520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" filled="f" stroked="f">
              <v:textbox inset="0,0,0,0">
                <w:txbxContent>
                  <w:p w14:paraId="34EE829B" w14:textId="77777777" w:rsidR="00DE05CC" w:rsidRDefault="00DE05CC">
                    <w:pPr>
                      <w:spacing w:before="10"/>
                      <w:ind w:firstLine="598"/>
                      <w:rPr>
                        <w:b/>
                        <w:spacing w:val="-2"/>
                        <w:sz w:val="30"/>
                        <w:lang w:eastAsia="zh-CN"/>
                      </w:rPr>
                    </w:pPr>
                  </w:p>
                  <w:p w14:paraId="3D153CEA" w14:textId="77777777" w:rsidR="00DE05CC" w:rsidRDefault="00480A33">
                    <w:pPr>
                      <w:spacing w:before="10"/>
                      <w:ind w:firstLineChars="0" w:firstLine="0"/>
                      <w:rPr>
                        <w:b/>
                        <w:sz w:val="30"/>
                        <w:lang w:eastAsia="zh-CN"/>
                      </w:rPr>
                    </w:pPr>
                    <w:r>
                      <w:rPr>
                        <w:rFonts w:hint="eastAsia"/>
                        <w:b/>
                        <w:spacing w:val="-2"/>
                        <w:sz w:val="30"/>
                        <w:lang w:eastAsia="zh-CN"/>
                      </w:rPr>
                      <w:t>HPM5300RDC</w:t>
                    </w:r>
                  </w:p>
                  <w:p w14:paraId="72CEB738" w14:textId="77777777" w:rsidR="00DE05CC" w:rsidRDefault="00DE05CC">
                    <w:pPr>
                      <w:pStyle w:val="a4"/>
                      <w:spacing w:before="1"/>
                      <w:rPr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65408" behindDoc="1" locked="0" layoutInCell="1" allowOverlap="1" wp14:anchorId="5105B36E" wp14:editId="62C166D7">
          <wp:simplePos x="0" y="0"/>
          <wp:positionH relativeFrom="page">
            <wp:posOffset>762000</wp:posOffset>
          </wp:positionH>
          <wp:positionV relativeFrom="page">
            <wp:posOffset>717550</wp:posOffset>
          </wp:positionV>
          <wp:extent cx="6014720" cy="43815"/>
          <wp:effectExtent l="0" t="0" r="5080" b="1905"/>
          <wp:wrapNone/>
          <wp:docPr id="69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720" cy="43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DF70F" w14:textId="77777777" w:rsidR="00DE05CC" w:rsidRDefault="00480A33">
    <w:pPr>
      <w:pStyle w:val="a4"/>
      <w:spacing w:before="1"/>
      <w:ind w:firstLineChars="0" w:firstLine="0"/>
      <w:rPr>
        <w:b/>
        <w:spacing w:val="-2"/>
        <w:sz w:val="30"/>
        <w:lang w:eastAsia="zh-CN"/>
      </w:rPr>
    </w:pPr>
    <w:r>
      <w:rPr>
        <w:rFonts w:hint="eastAsia"/>
        <w:b/>
        <w:noProof/>
        <w:spacing w:val="-2"/>
        <w:sz w:val="30"/>
        <w:lang w:eastAsia="zh-CN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09324D1" wp14:editId="17F8302F">
              <wp:simplePos x="0" y="0"/>
              <wp:positionH relativeFrom="page">
                <wp:posOffset>725805</wp:posOffset>
              </wp:positionH>
              <wp:positionV relativeFrom="page">
                <wp:posOffset>193040</wp:posOffset>
              </wp:positionV>
              <wp:extent cx="1437640" cy="588645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37640" cy="5886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279F1A" w14:textId="77777777" w:rsidR="00DE05CC" w:rsidRDefault="00DE05CC">
                          <w:pPr>
                            <w:pStyle w:val="a4"/>
                            <w:spacing w:before="1"/>
                            <w:ind w:firstLineChars="0" w:firstLine="0"/>
                            <w:rPr>
                              <w:spacing w:val="-2"/>
                              <w:sz w:val="30"/>
                              <w:szCs w:val="30"/>
                              <w:lang w:eastAsia="zh-CN"/>
                            </w:rPr>
                          </w:pPr>
                        </w:p>
                        <w:p w14:paraId="220F5AF3" w14:textId="77777777" w:rsidR="00DE05CC" w:rsidRDefault="00480A33">
                          <w:pPr>
                            <w:pStyle w:val="a4"/>
                            <w:spacing w:before="1"/>
                            <w:ind w:firstLineChars="0" w:firstLine="0"/>
                            <w:rPr>
                              <w:b/>
                              <w:bCs/>
                              <w:lang w:eastAsia="zh-CN"/>
                            </w:rPr>
                          </w:pPr>
                          <w:del w:id="127" w:author="cao" w:date="2024-07-30T13:40:00Z">
                            <w:r>
                              <w:rPr>
                                <w:rFonts w:hint="eastAsia"/>
                                <w:b/>
                                <w:bCs/>
                                <w:spacing w:val="-2"/>
                                <w:sz w:val="30"/>
                                <w:szCs w:val="30"/>
                                <w:lang w:eastAsia="zh-CN"/>
                              </w:rPr>
                              <w:delText>HPM5300EVK</w:delText>
                            </w:r>
                          </w:del>
                          <w:r>
                            <w:rPr>
                              <w:rFonts w:hint="eastAsia"/>
                              <w:b/>
                              <w:bCs/>
                              <w:spacing w:val="-2"/>
                              <w:sz w:val="30"/>
                              <w:szCs w:val="30"/>
                              <w:lang w:eastAsia="zh-CN"/>
                            </w:rPr>
                            <w:t>HPM5300RDC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type w14:anchorId="309324D1" id="_x0000_t202" coordsize="21600,21600" o:spt="202" path="m,l,21600r21600,l21600,xe">
              <v:stroke joinstyle="miter"/>
              <v:path gradientshapeok="t" o:connecttype="rect"/>
            </v:shapetype>
            <v:shape id="文本框 48" o:spid="_x0000_s1041" type="#_x0000_t202" style="position:absolute;margin-left:57.15pt;margin-top:15.2pt;width:113.2pt;height:46.35pt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" filled="f" stroked="f">
              <v:textbox inset="0,0,0,0">
                <w:txbxContent>
                  <w:p w14:paraId="03279F1A" w14:textId="77777777" w:rsidR="00DE05CC" w:rsidRDefault="00DE05CC">
                    <w:pPr>
                      <w:pStyle w:val="a4"/>
                      <w:spacing w:before="1"/>
                      <w:ind w:firstLineChars="0" w:firstLine="0"/>
                      <w:rPr>
                        <w:spacing w:val="-2"/>
                        <w:sz w:val="30"/>
                        <w:szCs w:val="30"/>
                        <w:lang w:eastAsia="zh-CN"/>
                      </w:rPr>
                    </w:pPr>
                  </w:p>
                  <w:p w14:paraId="220F5AF3" w14:textId="77777777" w:rsidR="00DE05CC" w:rsidRDefault="00480A33">
                    <w:pPr>
                      <w:pStyle w:val="a4"/>
                      <w:spacing w:before="1"/>
                      <w:ind w:firstLineChars="0" w:firstLine="0"/>
                      <w:rPr>
                        <w:b/>
                        <w:bCs/>
                        <w:lang w:eastAsia="zh-CN"/>
                      </w:rPr>
                    </w:pPr>
                    <w:del w:id="128" w:author="cao" w:date="2024-07-30T13:40:00Z">
                      <w:r>
                        <w:rPr>
                          <w:rFonts w:hint="eastAsia"/>
                          <w:b/>
                          <w:bCs/>
                          <w:spacing w:val="-2"/>
                          <w:sz w:val="30"/>
                          <w:szCs w:val="30"/>
                          <w:lang w:eastAsia="zh-CN"/>
                        </w:rPr>
                        <w:delText>HPM5300EVK</w:delText>
                      </w:r>
                    </w:del>
                    <w:r>
                      <w:rPr>
                        <w:rFonts w:hint="eastAsia"/>
                        <w:b/>
                        <w:bCs/>
                        <w:spacing w:val="-2"/>
                        <w:sz w:val="30"/>
                        <w:szCs w:val="30"/>
                        <w:lang w:eastAsia="zh-CN"/>
                      </w:rPr>
                      <w:t>HPM5300RDC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rFonts w:hint="eastAsia"/>
        <w:b/>
        <w:noProof/>
        <w:spacing w:val="-2"/>
        <w:sz w:val="30"/>
        <w:lang w:eastAsia="zh-CN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275D2EC7" wp14:editId="3CD84882">
              <wp:simplePos x="0" y="0"/>
              <wp:positionH relativeFrom="page">
                <wp:posOffset>5626735</wp:posOffset>
              </wp:positionH>
              <wp:positionV relativeFrom="page">
                <wp:posOffset>565150</wp:posOffset>
              </wp:positionV>
              <wp:extent cx="1259840" cy="168275"/>
              <wp:effectExtent l="0" t="0" r="0" b="0"/>
              <wp:wrapNone/>
              <wp:docPr id="51" name="文本框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5984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41AB99" w14:textId="77777777" w:rsidR="00DE05CC" w:rsidRDefault="00480A33">
                          <w:pPr>
                            <w:spacing w:before="16"/>
                            <w:ind w:left="20" w:firstLine="360"/>
                            <w:rPr>
                              <w:rFonts w:ascii="宋体"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rFonts w:ascii="宋体"/>
                              <w:sz w:val="18"/>
                            </w:rPr>
                            <w:t>第三章</w:t>
                          </w:r>
                          <w:proofErr w:type="spellEnd"/>
                          <w:r>
                            <w:rPr>
                              <w:rFonts w:ascii="宋体"/>
                              <w:spacing w:val="44"/>
                              <w:w w:val="150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宋体"/>
                              <w:spacing w:val="-2"/>
                              <w:sz w:val="18"/>
                            </w:rPr>
                            <w:t>软件开发套件</w:t>
                          </w:r>
                          <w:proofErr w:type="spellEnd"/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w14:anchorId="275D2EC7" id="文本框 51" o:spid="_x0000_s1042" type="#_x0000_t202" style="position:absolute;margin-left:443.05pt;margin-top:44.5pt;width:99.2pt;height:13.25pt;z-index:-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" filled="f" stroked="f">
              <v:textbox inset="0,0,0,0">
                <w:txbxContent>
                  <w:p w14:paraId="0241AB99" w14:textId="77777777" w:rsidR="00DE05CC" w:rsidRDefault="00480A33">
                    <w:pPr>
                      <w:spacing w:before="16"/>
                      <w:ind w:left="20" w:firstLine="360"/>
                      <w:rPr>
                        <w:rFonts w:ascii="宋体"/>
                        <w:sz w:val="18"/>
                      </w:rPr>
                    </w:pPr>
                    <w:proofErr w:type="spellStart"/>
                    <w:r>
                      <w:rPr>
                        <w:rFonts w:ascii="宋体"/>
                        <w:sz w:val="18"/>
                      </w:rPr>
                      <w:t>第三章</w:t>
                    </w:r>
                    <w:proofErr w:type="spellEnd"/>
                    <w:r>
                      <w:rPr>
                        <w:rFonts w:ascii="宋体"/>
                        <w:spacing w:val="44"/>
                        <w:w w:val="150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宋体"/>
                        <w:spacing w:val="-2"/>
                        <w:sz w:val="18"/>
                      </w:rPr>
                      <w:t>软件开发套件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rFonts w:hint="eastAsia"/>
        <w:b/>
        <w:noProof/>
        <w:spacing w:val="-2"/>
        <w:sz w:val="30"/>
        <w:lang w:eastAsia="zh-CN"/>
      </w:rPr>
      <w:drawing>
        <wp:anchor distT="0" distB="0" distL="0" distR="0" simplePos="0" relativeHeight="251657216" behindDoc="1" locked="0" layoutInCell="1" allowOverlap="1" wp14:anchorId="50627041" wp14:editId="6B793CF6">
          <wp:simplePos x="0" y="0"/>
          <wp:positionH relativeFrom="page">
            <wp:posOffset>715010</wp:posOffset>
          </wp:positionH>
          <wp:positionV relativeFrom="page">
            <wp:posOffset>786130</wp:posOffset>
          </wp:positionV>
          <wp:extent cx="6014720" cy="43815"/>
          <wp:effectExtent l="0" t="0" r="5080" b="1905"/>
          <wp:wrapNone/>
          <wp:docPr id="14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4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4504" cy="440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8A1CADC"/>
    <w:multiLevelType w:val="multilevel"/>
    <w:tmpl w:val="88A1CAD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微软雅黑" w:eastAsia="微软雅黑" w:hAnsi="微软雅黑" w:cs="微软雅黑"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 w15:restartNumberingAfterBreak="0">
    <w:nsid w:val="8A08B57E"/>
    <w:multiLevelType w:val="singleLevel"/>
    <w:tmpl w:val="8A08B57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A5E2DC6F"/>
    <w:multiLevelType w:val="multilevel"/>
    <w:tmpl w:val="A5E2DC6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3" w15:restartNumberingAfterBreak="0">
    <w:nsid w:val="C4D6DD8B"/>
    <w:multiLevelType w:val="singleLevel"/>
    <w:tmpl w:val="C4D6DD8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9C33820"/>
    <w:multiLevelType w:val="multilevel"/>
    <w:tmpl w:val="19C33820"/>
    <w:lvl w:ilvl="0">
      <w:start w:val="1"/>
      <w:numFmt w:val="chineseCounting"/>
      <w:pStyle w:val="1"/>
      <w:suff w:val="nothing"/>
      <w:lvlText w:val="第%1章 "/>
      <w:lvlJc w:val="left"/>
      <w:pPr>
        <w:ind w:left="0" w:firstLine="402"/>
      </w:pPr>
      <w:rPr>
        <w:rFonts w:hint="eastAsia"/>
      </w:rPr>
    </w:lvl>
    <w:lvl w:ilvl="1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5" w15:restartNumberingAfterBreak="0">
    <w:nsid w:val="2778BEEA"/>
    <w:multiLevelType w:val="multilevel"/>
    <w:tmpl w:val="B8422F90"/>
    <w:lvl w:ilvl="0">
      <w:start w:val="1"/>
      <w:numFmt w:val="chineseCounting"/>
      <w:suff w:val="nothing"/>
      <w:lvlText w:val="第%1章 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isLgl/>
      <w:suff w:val="nothing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850" w:hanging="85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991" w:hanging="991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275" w:hanging="1275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1558" w:hanging="1558"/>
      </w:pPr>
      <w:rPr>
        <w:rFonts w:hint="eastAsia"/>
      </w:rPr>
    </w:lvl>
  </w:abstractNum>
  <w:abstractNum w:abstractNumId="6" w15:restartNumberingAfterBreak="0">
    <w:nsid w:val="3CB368FC"/>
    <w:multiLevelType w:val="singleLevel"/>
    <w:tmpl w:val="3CB368FC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" w15:restartNumberingAfterBreak="0">
    <w:nsid w:val="71605BF7"/>
    <w:multiLevelType w:val="multilevel"/>
    <w:tmpl w:val="71605BF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Restart w:val="0"/>
      <w:pStyle w:val="2"/>
      <w:lvlText w:val="%1.%2."/>
      <w:lvlJc w:val="left"/>
      <w:pPr>
        <w:ind w:left="567" w:hanging="567"/>
      </w:pPr>
      <w:rPr>
        <w:rFonts w:ascii="宋体" w:eastAsia="宋体" w:hAnsi="宋体" w:cs="宋体"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ascii="宋体" w:eastAsia="宋体" w:hAnsi="宋体" w:cs="宋体"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8" w15:restartNumberingAfterBreak="0">
    <w:nsid w:val="76D610C5"/>
    <w:multiLevelType w:val="multilevel"/>
    <w:tmpl w:val="76D610C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2"/>
      <w:numFmt w:val="decimal"/>
      <w:pStyle w:val="4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8"/>
  </w:num>
  <w:num w:numId="5">
    <w:abstractNumId w:val="0"/>
  </w:num>
  <w:num w:numId="6">
    <w:abstractNumId w:val="5"/>
  </w:num>
  <w:num w:numId="7">
    <w:abstractNumId w:val="1"/>
  </w:num>
  <w:num w:numId="8">
    <w:abstractNumId w:val="3"/>
  </w:num>
  <w:num w:numId="9">
    <w:abstractNumId w:val="6"/>
  </w:num>
  <w:num w:numId="10">
    <w:abstractNumId w:val="2"/>
  </w:num>
  <w:num w:numId="11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ao">
    <w15:presenceInfo w15:providerId="None" w15:userId="ca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embedTrueTypeFonts/>
  <w:saveSubsetFonts/>
  <w:bordersDoNotSurroundHeader/>
  <w:bordersDoNotSurroundFooter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Yzc5ZmQxMzFlN2JjYmI3YmM0Mzg0NzE1YjMxNWJiYmYifQ=="/>
    <w:docVar w:name="KSO_WPS_MARK_KEY" w:val="573ac8c1-f1e9-4c84-8d21-f649361a9217"/>
  </w:docVars>
  <w:rsids>
    <w:rsidRoot w:val="00172A27"/>
    <w:rsid w:val="00000284"/>
    <w:rsid w:val="00026866"/>
    <w:rsid w:val="00027E4C"/>
    <w:rsid w:val="000306A2"/>
    <w:rsid w:val="00031FA2"/>
    <w:rsid w:val="00034329"/>
    <w:rsid w:val="00040C87"/>
    <w:rsid w:val="000526DC"/>
    <w:rsid w:val="00053046"/>
    <w:rsid w:val="00086C12"/>
    <w:rsid w:val="00096CD9"/>
    <w:rsid w:val="000B0F6D"/>
    <w:rsid w:val="000C2233"/>
    <w:rsid w:val="000D2094"/>
    <w:rsid w:val="000F3A31"/>
    <w:rsid w:val="001013D9"/>
    <w:rsid w:val="00101F8F"/>
    <w:rsid w:val="001034B6"/>
    <w:rsid w:val="00110C01"/>
    <w:rsid w:val="00125DC6"/>
    <w:rsid w:val="00127724"/>
    <w:rsid w:val="001401B9"/>
    <w:rsid w:val="00156198"/>
    <w:rsid w:val="00163C7E"/>
    <w:rsid w:val="00172A27"/>
    <w:rsid w:val="00181307"/>
    <w:rsid w:val="00182684"/>
    <w:rsid w:val="00183E2A"/>
    <w:rsid w:val="001948E7"/>
    <w:rsid w:val="001A0D11"/>
    <w:rsid w:val="001A75E2"/>
    <w:rsid w:val="001C168E"/>
    <w:rsid w:val="001E230C"/>
    <w:rsid w:val="001E5208"/>
    <w:rsid w:val="001E6360"/>
    <w:rsid w:val="001F092A"/>
    <w:rsid w:val="002051B8"/>
    <w:rsid w:val="0020555F"/>
    <w:rsid w:val="00233829"/>
    <w:rsid w:val="00241C46"/>
    <w:rsid w:val="00257DCC"/>
    <w:rsid w:val="00264E69"/>
    <w:rsid w:val="00277BFA"/>
    <w:rsid w:val="002B54F8"/>
    <w:rsid w:val="002F0F45"/>
    <w:rsid w:val="002F1E3C"/>
    <w:rsid w:val="00306906"/>
    <w:rsid w:val="003179F1"/>
    <w:rsid w:val="00322AC3"/>
    <w:rsid w:val="00326DB6"/>
    <w:rsid w:val="00353F82"/>
    <w:rsid w:val="00361417"/>
    <w:rsid w:val="00390056"/>
    <w:rsid w:val="003B643A"/>
    <w:rsid w:val="003C20DE"/>
    <w:rsid w:val="003D17CC"/>
    <w:rsid w:val="003E159F"/>
    <w:rsid w:val="003F0427"/>
    <w:rsid w:val="00413E03"/>
    <w:rsid w:val="0043462C"/>
    <w:rsid w:val="004765C9"/>
    <w:rsid w:val="00480A33"/>
    <w:rsid w:val="00484A95"/>
    <w:rsid w:val="004A73F2"/>
    <w:rsid w:val="004B7D0D"/>
    <w:rsid w:val="005006DC"/>
    <w:rsid w:val="005035C9"/>
    <w:rsid w:val="00504E8D"/>
    <w:rsid w:val="00510090"/>
    <w:rsid w:val="00514CA8"/>
    <w:rsid w:val="005427A3"/>
    <w:rsid w:val="005432B9"/>
    <w:rsid w:val="005644AF"/>
    <w:rsid w:val="00570E66"/>
    <w:rsid w:val="00596682"/>
    <w:rsid w:val="00597606"/>
    <w:rsid w:val="005A61E4"/>
    <w:rsid w:val="005C088A"/>
    <w:rsid w:val="005C37ED"/>
    <w:rsid w:val="005F65CD"/>
    <w:rsid w:val="00600FCA"/>
    <w:rsid w:val="00626AA6"/>
    <w:rsid w:val="00633C2B"/>
    <w:rsid w:val="00651540"/>
    <w:rsid w:val="006521FB"/>
    <w:rsid w:val="00662C99"/>
    <w:rsid w:val="006762E0"/>
    <w:rsid w:val="0068661A"/>
    <w:rsid w:val="00690C97"/>
    <w:rsid w:val="0069689D"/>
    <w:rsid w:val="00697B6F"/>
    <w:rsid w:val="006A06FA"/>
    <w:rsid w:val="006A2405"/>
    <w:rsid w:val="006E051B"/>
    <w:rsid w:val="006E31E7"/>
    <w:rsid w:val="007104F4"/>
    <w:rsid w:val="0071524D"/>
    <w:rsid w:val="00720B85"/>
    <w:rsid w:val="0072171A"/>
    <w:rsid w:val="00722898"/>
    <w:rsid w:val="00734505"/>
    <w:rsid w:val="00773E04"/>
    <w:rsid w:val="00783B2A"/>
    <w:rsid w:val="007922F2"/>
    <w:rsid w:val="00797C8F"/>
    <w:rsid w:val="007B5FD3"/>
    <w:rsid w:val="007B7E49"/>
    <w:rsid w:val="007C791D"/>
    <w:rsid w:val="007D4296"/>
    <w:rsid w:val="007E48D0"/>
    <w:rsid w:val="008070C5"/>
    <w:rsid w:val="008137FE"/>
    <w:rsid w:val="00825CB7"/>
    <w:rsid w:val="00855A3A"/>
    <w:rsid w:val="00861E0B"/>
    <w:rsid w:val="00863B59"/>
    <w:rsid w:val="00872918"/>
    <w:rsid w:val="008840B9"/>
    <w:rsid w:val="008A2D6C"/>
    <w:rsid w:val="008A6E34"/>
    <w:rsid w:val="008B212C"/>
    <w:rsid w:val="008B71EA"/>
    <w:rsid w:val="008C1D8A"/>
    <w:rsid w:val="008C2B2C"/>
    <w:rsid w:val="008D044F"/>
    <w:rsid w:val="008E57FD"/>
    <w:rsid w:val="008F64C7"/>
    <w:rsid w:val="0090690B"/>
    <w:rsid w:val="00915BCB"/>
    <w:rsid w:val="0093013B"/>
    <w:rsid w:val="0093247D"/>
    <w:rsid w:val="009501C7"/>
    <w:rsid w:val="00952931"/>
    <w:rsid w:val="00953D8E"/>
    <w:rsid w:val="0095408D"/>
    <w:rsid w:val="0098120E"/>
    <w:rsid w:val="00983153"/>
    <w:rsid w:val="009B4333"/>
    <w:rsid w:val="009B5FC7"/>
    <w:rsid w:val="009C739F"/>
    <w:rsid w:val="009D0B15"/>
    <w:rsid w:val="009D6C79"/>
    <w:rsid w:val="009E19FB"/>
    <w:rsid w:val="009E288E"/>
    <w:rsid w:val="009E5EEC"/>
    <w:rsid w:val="009F0B6B"/>
    <w:rsid w:val="00A0700E"/>
    <w:rsid w:val="00A109B7"/>
    <w:rsid w:val="00A11DBB"/>
    <w:rsid w:val="00A21543"/>
    <w:rsid w:val="00A2472F"/>
    <w:rsid w:val="00A30AB6"/>
    <w:rsid w:val="00A32048"/>
    <w:rsid w:val="00A35576"/>
    <w:rsid w:val="00A37936"/>
    <w:rsid w:val="00A43AD3"/>
    <w:rsid w:val="00A60B0F"/>
    <w:rsid w:val="00A761F5"/>
    <w:rsid w:val="00A85B00"/>
    <w:rsid w:val="00A90AE3"/>
    <w:rsid w:val="00A95071"/>
    <w:rsid w:val="00AA5757"/>
    <w:rsid w:val="00AD140C"/>
    <w:rsid w:val="00AE4D79"/>
    <w:rsid w:val="00AF5ECB"/>
    <w:rsid w:val="00AF71C7"/>
    <w:rsid w:val="00B11EAA"/>
    <w:rsid w:val="00B519C2"/>
    <w:rsid w:val="00B64717"/>
    <w:rsid w:val="00B917B6"/>
    <w:rsid w:val="00B94C39"/>
    <w:rsid w:val="00BA2514"/>
    <w:rsid w:val="00BA4C80"/>
    <w:rsid w:val="00BB66A8"/>
    <w:rsid w:val="00BB7F37"/>
    <w:rsid w:val="00BC6F0A"/>
    <w:rsid w:val="00BE0CE2"/>
    <w:rsid w:val="00BE16CD"/>
    <w:rsid w:val="00BE3B53"/>
    <w:rsid w:val="00BF1EB7"/>
    <w:rsid w:val="00C03595"/>
    <w:rsid w:val="00C11589"/>
    <w:rsid w:val="00C467F8"/>
    <w:rsid w:val="00C47D61"/>
    <w:rsid w:val="00C57DAD"/>
    <w:rsid w:val="00C57F5F"/>
    <w:rsid w:val="00C62AED"/>
    <w:rsid w:val="00C87676"/>
    <w:rsid w:val="00C94598"/>
    <w:rsid w:val="00C94A3D"/>
    <w:rsid w:val="00CC40E3"/>
    <w:rsid w:val="00CC7A77"/>
    <w:rsid w:val="00CD79DA"/>
    <w:rsid w:val="00D128DA"/>
    <w:rsid w:val="00D26271"/>
    <w:rsid w:val="00D26D9F"/>
    <w:rsid w:val="00D404FC"/>
    <w:rsid w:val="00D45D1F"/>
    <w:rsid w:val="00D5197D"/>
    <w:rsid w:val="00D523E9"/>
    <w:rsid w:val="00D555C7"/>
    <w:rsid w:val="00D630CB"/>
    <w:rsid w:val="00D6323C"/>
    <w:rsid w:val="00D700DB"/>
    <w:rsid w:val="00D774C1"/>
    <w:rsid w:val="00DA409A"/>
    <w:rsid w:val="00DC579F"/>
    <w:rsid w:val="00DE05CC"/>
    <w:rsid w:val="00DE1DFF"/>
    <w:rsid w:val="00DE391E"/>
    <w:rsid w:val="00E17169"/>
    <w:rsid w:val="00E173E3"/>
    <w:rsid w:val="00E21D20"/>
    <w:rsid w:val="00E24C19"/>
    <w:rsid w:val="00E25329"/>
    <w:rsid w:val="00E27874"/>
    <w:rsid w:val="00E33B81"/>
    <w:rsid w:val="00E344E0"/>
    <w:rsid w:val="00E402B9"/>
    <w:rsid w:val="00E41DBF"/>
    <w:rsid w:val="00E50F2A"/>
    <w:rsid w:val="00E570B2"/>
    <w:rsid w:val="00E6069A"/>
    <w:rsid w:val="00E764CC"/>
    <w:rsid w:val="00E90393"/>
    <w:rsid w:val="00E9372B"/>
    <w:rsid w:val="00E94D98"/>
    <w:rsid w:val="00EA3AC5"/>
    <w:rsid w:val="00EA501B"/>
    <w:rsid w:val="00EE154D"/>
    <w:rsid w:val="00EE2633"/>
    <w:rsid w:val="00F00C26"/>
    <w:rsid w:val="00F141ED"/>
    <w:rsid w:val="00F27D8F"/>
    <w:rsid w:val="00F32C86"/>
    <w:rsid w:val="00F348B1"/>
    <w:rsid w:val="00F52601"/>
    <w:rsid w:val="00F5562A"/>
    <w:rsid w:val="00F62193"/>
    <w:rsid w:val="00F66F31"/>
    <w:rsid w:val="00FA0071"/>
    <w:rsid w:val="00FA1BDD"/>
    <w:rsid w:val="00FB0937"/>
    <w:rsid w:val="00FD59CD"/>
    <w:rsid w:val="00FE6F4B"/>
    <w:rsid w:val="00FF2A0C"/>
    <w:rsid w:val="01057174"/>
    <w:rsid w:val="010F1DA1"/>
    <w:rsid w:val="012313A8"/>
    <w:rsid w:val="01474B3D"/>
    <w:rsid w:val="014A7C57"/>
    <w:rsid w:val="014F03EF"/>
    <w:rsid w:val="01520363"/>
    <w:rsid w:val="016167A6"/>
    <w:rsid w:val="017B7436"/>
    <w:rsid w:val="01822573"/>
    <w:rsid w:val="01865184"/>
    <w:rsid w:val="018D0FD6"/>
    <w:rsid w:val="01967DCC"/>
    <w:rsid w:val="01C87FF9"/>
    <w:rsid w:val="01F15186"/>
    <w:rsid w:val="01F75FAB"/>
    <w:rsid w:val="01FD42EF"/>
    <w:rsid w:val="02012F0B"/>
    <w:rsid w:val="021D1127"/>
    <w:rsid w:val="0220740B"/>
    <w:rsid w:val="023F0464"/>
    <w:rsid w:val="024C2B81"/>
    <w:rsid w:val="0257169F"/>
    <w:rsid w:val="025D08EA"/>
    <w:rsid w:val="0261662C"/>
    <w:rsid w:val="026A2612"/>
    <w:rsid w:val="02876264"/>
    <w:rsid w:val="028D7421"/>
    <w:rsid w:val="02914431"/>
    <w:rsid w:val="02936A01"/>
    <w:rsid w:val="02954EE4"/>
    <w:rsid w:val="02A36823"/>
    <w:rsid w:val="02B81FC4"/>
    <w:rsid w:val="02B90964"/>
    <w:rsid w:val="02BB71DD"/>
    <w:rsid w:val="02C86593"/>
    <w:rsid w:val="02D10436"/>
    <w:rsid w:val="02DF4388"/>
    <w:rsid w:val="02E761F9"/>
    <w:rsid w:val="02E903CF"/>
    <w:rsid w:val="02ED7EC0"/>
    <w:rsid w:val="02FE031F"/>
    <w:rsid w:val="03053B73"/>
    <w:rsid w:val="03070806"/>
    <w:rsid w:val="030B6598"/>
    <w:rsid w:val="031A5554"/>
    <w:rsid w:val="031E55F5"/>
    <w:rsid w:val="032C09A7"/>
    <w:rsid w:val="034A38D2"/>
    <w:rsid w:val="03527033"/>
    <w:rsid w:val="037B54CB"/>
    <w:rsid w:val="0381685A"/>
    <w:rsid w:val="03863E70"/>
    <w:rsid w:val="039B3DC0"/>
    <w:rsid w:val="03AC38D7"/>
    <w:rsid w:val="03AF786B"/>
    <w:rsid w:val="03BB6210"/>
    <w:rsid w:val="03BB7FBE"/>
    <w:rsid w:val="03C30C20"/>
    <w:rsid w:val="03CE1846"/>
    <w:rsid w:val="04122DBB"/>
    <w:rsid w:val="041252DC"/>
    <w:rsid w:val="04137B47"/>
    <w:rsid w:val="041E22FB"/>
    <w:rsid w:val="04206567"/>
    <w:rsid w:val="042369F2"/>
    <w:rsid w:val="0440503D"/>
    <w:rsid w:val="04497378"/>
    <w:rsid w:val="047A0529"/>
    <w:rsid w:val="047E5B90"/>
    <w:rsid w:val="04842AA6"/>
    <w:rsid w:val="04967F08"/>
    <w:rsid w:val="04A62A1C"/>
    <w:rsid w:val="04A9643D"/>
    <w:rsid w:val="04AB3B8E"/>
    <w:rsid w:val="04B8274F"/>
    <w:rsid w:val="04C54B27"/>
    <w:rsid w:val="04DA75BF"/>
    <w:rsid w:val="0503425C"/>
    <w:rsid w:val="050B27A4"/>
    <w:rsid w:val="051F457C"/>
    <w:rsid w:val="05223F2D"/>
    <w:rsid w:val="0539563E"/>
    <w:rsid w:val="053F69CD"/>
    <w:rsid w:val="05573D16"/>
    <w:rsid w:val="05595F28"/>
    <w:rsid w:val="056963DA"/>
    <w:rsid w:val="056D7096"/>
    <w:rsid w:val="05895736"/>
    <w:rsid w:val="05972228"/>
    <w:rsid w:val="05A56B28"/>
    <w:rsid w:val="05D06C71"/>
    <w:rsid w:val="05D20705"/>
    <w:rsid w:val="05DB66F5"/>
    <w:rsid w:val="05E66DB1"/>
    <w:rsid w:val="060910FB"/>
    <w:rsid w:val="06147E59"/>
    <w:rsid w:val="061846FD"/>
    <w:rsid w:val="06587D46"/>
    <w:rsid w:val="06626047"/>
    <w:rsid w:val="0665331F"/>
    <w:rsid w:val="06653D51"/>
    <w:rsid w:val="066E7569"/>
    <w:rsid w:val="067D155B"/>
    <w:rsid w:val="06A13BFB"/>
    <w:rsid w:val="06A20FC1"/>
    <w:rsid w:val="06B74A9B"/>
    <w:rsid w:val="06B85F2D"/>
    <w:rsid w:val="06BA455D"/>
    <w:rsid w:val="06CB0518"/>
    <w:rsid w:val="06CC603E"/>
    <w:rsid w:val="06D57C83"/>
    <w:rsid w:val="06F85085"/>
    <w:rsid w:val="070444E4"/>
    <w:rsid w:val="070939E6"/>
    <w:rsid w:val="072D689B"/>
    <w:rsid w:val="072F614F"/>
    <w:rsid w:val="07454850"/>
    <w:rsid w:val="07593D76"/>
    <w:rsid w:val="077D65B1"/>
    <w:rsid w:val="0781151E"/>
    <w:rsid w:val="07AB20F7"/>
    <w:rsid w:val="07AB78EE"/>
    <w:rsid w:val="07AF7242"/>
    <w:rsid w:val="07B62F76"/>
    <w:rsid w:val="07C531B9"/>
    <w:rsid w:val="07D47EB4"/>
    <w:rsid w:val="07ED0962"/>
    <w:rsid w:val="07F615C4"/>
    <w:rsid w:val="08015DF5"/>
    <w:rsid w:val="080E209C"/>
    <w:rsid w:val="081303C8"/>
    <w:rsid w:val="081308D2"/>
    <w:rsid w:val="08132498"/>
    <w:rsid w:val="08145EEF"/>
    <w:rsid w:val="083B347B"/>
    <w:rsid w:val="085602B5"/>
    <w:rsid w:val="0859365E"/>
    <w:rsid w:val="08595CF4"/>
    <w:rsid w:val="085D1644"/>
    <w:rsid w:val="08677456"/>
    <w:rsid w:val="088A346F"/>
    <w:rsid w:val="08AE0A6E"/>
    <w:rsid w:val="08B1198F"/>
    <w:rsid w:val="08CF4F72"/>
    <w:rsid w:val="08D3179D"/>
    <w:rsid w:val="08D70B0D"/>
    <w:rsid w:val="08D833C0"/>
    <w:rsid w:val="08E41D65"/>
    <w:rsid w:val="08EB6C4F"/>
    <w:rsid w:val="09037936"/>
    <w:rsid w:val="09063A89"/>
    <w:rsid w:val="09120680"/>
    <w:rsid w:val="09300B06"/>
    <w:rsid w:val="09412D13"/>
    <w:rsid w:val="0949568D"/>
    <w:rsid w:val="094D790A"/>
    <w:rsid w:val="098350DA"/>
    <w:rsid w:val="098D41AA"/>
    <w:rsid w:val="098E7F37"/>
    <w:rsid w:val="099278CE"/>
    <w:rsid w:val="09A12567"/>
    <w:rsid w:val="09B6198A"/>
    <w:rsid w:val="09BB602A"/>
    <w:rsid w:val="09C645FB"/>
    <w:rsid w:val="09CC69DF"/>
    <w:rsid w:val="09CE62F5"/>
    <w:rsid w:val="09F151D3"/>
    <w:rsid w:val="0A0E41C8"/>
    <w:rsid w:val="0A243C94"/>
    <w:rsid w:val="0A2A7C4B"/>
    <w:rsid w:val="0A4A5BF8"/>
    <w:rsid w:val="0A4C1970"/>
    <w:rsid w:val="0A584CE7"/>
    <w:rsid w:val="0A622AFF"/>
    <w:rsid w:val="0A821835"/>
    <w:rsid w:val="0A83437F"/>
    <w:rsid w:val="0A8C7FBE"/>
    <w:rsid w:val="0A930D34"/>
    <w:rsid w:val="0A96708F"/>
    <w:rsid w:val="0AA572D2"/>
    <w:rsid w:val="0AA74DF8"/>
    <w:rsid w:val="0AAE43D8"/>
    <w:rsid w:val="0AB85257"/>
    <w:rsid w:val="0AB94B2B"/>
    <w:rsid w:val="0AC51FB6"/>
    <w:rsid w:val="0ACC0D02"/>
    <w:rsid w:val="0ADF4592"/>
    <w:rsid w:val="0AEB3503"/>
    <w:rsid w:val="0AFD02C6"/>
    <w:rsid w:val="0B096640"/>
    <w:rsid w:val="0B0C1A1F"/>
    <w:rsid w:val="0B1B379F"/>
    <w:rsid w:val="0B2E72C7"/>
    <w:rsid w:val="0B3043FD"/>
    <w:rsid w:val="0B6F49AF"/>
    <w:rsid w:val="0B706C26"/>
    <w:rsid w:val="0B745622"/>
    <w:rsid w:val="0B7A42BB"/>
    <w:rsid w:val="0B7D1FFD"/>
    <w:rsid w:val="0B8213C1"/>
    <w:rsid w:val="0B9342DD"/>
    <w:rsid w:val="0B974E6D"/>
    <w:rsid w:val="0B9A495D"/>
    <w:rsid w:val="0BD25EA5"/>
    <w:rsid w:val="0BD91604"/>
    <w:rsid w:val="0BDC0E6F"/>
    <w:rsid w:val="0BF978D5"/>
    <w:rsid w:val="0BFC5617"/>
    <w:rsid w:val="0C042F11"/>
    <w:rsid w:val="0C3212D7"/>
    <w:rsid w:val="0C350433"/>
    <w:rsid w:val="0C4A6383"/>
    <w:rsid w:val="0C4B68F0"/>
    <w:rsid w:val="0C5715D4"/>
    <w:rsid w:val="0C6531BD"/>
    <w:rsid w:val="0C6F7B97"/>
    <w:rsid w:val="0C7273C9"/>
    <w:rsid w:val="0C7B478E"/>
    <w:rsid w:val="0C851169"/>
    <w:rsid w:val="0C915D60"/>
    <w:rsid w:val="0C9870EE"/>
    <w:rsid w:val="0CAD4D47"/>
    <w:rsid w:val="0CE20CA1"/>
    <w:rsid w:val="0CF1043D"/>
    <w:rsid w:val="0CF94422"/>
    <w:rsid w:val="0D02678E"/>
    <w:rsid w:val="0D1D5845"/>
    <w:rsid w:val="0D2022BA"/>
    <w:rsid w:val="0D305579"/>
    <w:rsid w:val="0D5076B5"/>
    <w:rsid w:val="0D531267"/>
    <w:rsid w:val="0D572E10"/>
    <w:rsid w:val="0D69025C"/>
    <w:rsid w:val="0D7F640C"/>
    <w:rsid w:val="0D961154"/>
    <w:rsid w:val="0D9E05DC"/>
    <w:rsid w:val="0DA53522"/>
    <w:rsid w:val="0DD12DC1"/>
    <w:rsid w:val="0DD53265"/>
    <w:rsid w:val="0DED727C"/>
    <w:rsid w:val="0E122ED0"/>
    <w:rsid w:val="0E1852B8"/>
    <w:rsid w:val="0E356BBF"/>
    <w:rsid w:val="0E430C77"/>
    <w:rsid w:val="0E4D3F08"/>
    <w:rsid w:val="0E4D43B5"/>
    <w:rsid w:val="0E5C414B"/>
    <w:rsid w:val="0E715E49"/>
    <w:rsid w:val="0E80777D"/>
    <w:rsid w:val="0E8B67DF"/>
    <w:rsid w:val="0E903DF5"/>
    <w:rsid w:val="0EB16245"/>
    <w:rsid w:val="0EC52844"/>
    <w:rsid w:val="0EDB74BA"/>
    <w:rsid w:val="0EED1247"/>
    <w:rsid w:val="0EF44384"/>
    <w:rsid w:val="0EFD148A"/>
    <w:rsid w:val="0F1F4EF0"/>
    <w:rsid w:val="0F423341"/>
    <w:rsid w:val="0F5A68DD"/>
    <w:rsid w:val="0F607C6B"/>
    <w:rsid w:val="0F706100"/>
    <w:rsid w:val="0F786C55"/>
    <w:rsid w:val="0F804A34"/>
    <w:rsid w:val="0F8C280E"/>
    <w:rsid w:val="0F8E0BB1"/>
    <w:rsid w:val="0F9B2E29"/>
    <w:rsid w:val="0FBA55CD"/>
    <w:rsid w:val="0FD018A4"/>
    <w:rsid w:val="10077B30"/>
    <w:rsid w:val="101813A4"/>
    <w:rsid w:val="101E3DAE"/>
    <w:rsid w:val="10277D98"/>
    <w:rsid w:val="1030064B"/>
    <w:rsid w:val="103241E5"/>
    <w:rsid w:val="1045133B"/>
    <w:rsid w:val="104A1F3F"/>
    <w:rsid w:val="104C7555"/>
    <w:rsid w:val="10840EFE"/>
    <w:rsid w:val="109127D2"/>
    <w:rsid w:val="10975A2F"/>
    <w:rsid w:val="109F2A04"/>
    <w:rsid w:val="10B17D15"/>
    <w:rsid w:val="10CA5CE4"/>
    <w:rsid w:val="10CB7366"/>
    <w:rsid w:val="10E35FB5"/>
    <w:rsid w:val="10FB7C4C"/>
    <w:rsid w:val="1122342A"/>
    <w:rsid w:val="114117A1"/>
    <w:rsid w:val="11421D1E"/>
    <w:rsid w:val="1146404D"/>
    <w:rsid w:val="114E0871"/>
    <w:rsid w:val="1154735C"/>
    <w:rsid w:val="117D4B05"/>
    <w:rsid w:val="118318F7"/>
    <w:rsid w:val="11865E46"/>
    <w:rsid w:val="11A70B6B"/>
    <w:rsid w:val="11B26C3D"/>
    <w:rsid w:val="11DE3E12"/>
    <w:rsid w:val="11DE635B"/>
    <w:rsid w:val="11E03581"/>
    <w:rsid w:val="11E46932"/>
    <w:rsid w:val="11F0177A"/>
    <w:rsid w:val="11FF0A02"/>
    <w:rsid w:val="12045EB5"/>
    <w:rsid w:val="12061235"/>
    <w:rsid w:val="12096398"/>
    <w:rsid w:val="120B2110"/>
    <w:rsid w:val="12182ED2"/>
    <w:rsid w:val="122136E2"/>
    <w:rsid w:val="122356AC"/>
    <w:rsid w:val="122961C5"/>
    <w:rsid w:val="124635C3"/>
    <w:rsid w:val="12541D09"/>
    <w:rsid w:val="125A6BF4"/>
    <w:rsid w:val="12647A72"/>
    <w:rsid w:val="12957CDF"/>
    <w:rsid w:val="12A927B1"/>
    <w:rsid w:val="12B05F92"/>
    <w:rsid w:val="12B207DE"/>
    <w:rsid w:val="12B97DBE"/>
    <w:rsid w:val="12C834E1"/>
    <w:rsid w:val="12CC652A"/>
    <w:rsid w:val="12E27315"/>
    <w:rsid w:val="12E646CD"/>
    <w:rsid w:val="12F50736"/>
    <w:rsid w:val="13013311"/>
    <w:rsid w:val="130420E3"/>
    <w:rsid w:val="130F79DE"/>
    <w:rsid w:val="131A13D7"/>
    <w:rsid w:val="13223C89"/>
    <w:rsid w:val="133A7746"/>
    <w:rsid w:val="133E02C4"/>
    <w:rsid w:val="134D64F3"/>
    <w:rsid w:val="134F427F"/>
    <w:rsid w:val="13637D2A"/>
    <w:rsid w:val="136A6362"/>
    <w:rsid w:val="136C3A80"/>
    <w:rsid w:val="137613B8"/>
    <w:rsid w:val="13791560"/>
    <w:rsid w:val="1379637F"/>
    <w:rsid w:val="1379769F"/>
    <w:rsid w:val="1390430E"/>
    <w:rsid w:val="13915EB9"/>
    <w:rsid w:val="139525D9"/>
    <w:rsid w:val="13A65EC2"/>
    <w:rsid w:val="13A91BE1"/>
    <w:rsid w:val="13C20EF5"/>
    <w:rsid w:val="13C7475D"/>
    <w:rsid w:val="13D12EE6"/>
    <w:rsid w:val="13D35CA4"/>
    <w:rsid w:val="13DB135F"/>
    <w:rsid w:val="13DD188A"/>
    <w:rsid w:val="13FA068E"/>
    <w:rsid w:val="14060DDD"/>
    <w:rsid w:val="141352AC"/>
    <w:rsid w:val="14140793"/>
    <w:rsid w:val="141B6E61"/>
    <w:rsid w:val="141D6D83"/>
    <w:rsid w:val="14276FAA"/>
    <w:rsid w:val="14397409"/>
    <w:rsid w:val="143B4F81"/>
    <w:rsid w:val="145C0FDE"/>
    <w:rsid w:val="145C6C53"/>
    <w:rsid w:val="14706BA3"/>
    <w:rsid w:val="14907AB7"/>
    <w:rsid w:val="14D31A2A"/>
    <w:rsid w:val="14D62EA9"/>
    <w:rsid w:val="14E026D5"/>
    <w:rsid w:val="150A1557"/>
    <w:rsid w:val="150C4DE8"/>
    <w:rsid w:val="15204125"/>
    <w:rsid w:val="152534E9"/>
    <w:rsid w:val="153631E5"/>
    <w:rsid w:val="153876C0"/>
    <w:rsid w:val="153E45AB"/>
    <w:rsid w:val="15545DE9"/>
    <w:rsid w:val="1571672E"/>
    <w:rsid w:val="15935C33"/>
    <w:rsid w:val="15AF1AA9"/>
    <w:rsid w:val="15B54911"/>
    <w:rsid w:val="15B825AF"/>
    <w:rsid w:val="15BB209F"/>
    <w:rsid w:val="15C42D02"/>
    <w:rsid w:val="15D5091B"/>
    <w:rsid w:val="15DA2525"/>
    <w:rsid w:val="15F85DBC"/>
    <w:rsid w:val="16117F11"/>
    <w:rsid w:val="16170816"/>
    <w:rsid w:val="161D2412"/>
    <w:rsid w:val="162419F3"/>
    <w:rsid w:val="162E0B1B"/>
    <w:rsid w:val="1638549E"/>
    <w:rsid w:val="163D7852"/>
    <w:rsid w:val="16416E4C"/>
    <w:rsid w:val="16465E0D"/>
    <w:rsid w:val="165178EA"/>
    <w:rsid w:val="16534086"/>
    <w:rsid w:val="1662251B"/>
    <w:rsid w:val="166D2821"/>
    <w:rsid w:val="1674297A"/>
    <w:rsid w:val="168406E3"/>
    <w:rsid w:val="168B1A72"/>
    <w:rsid w:val="169F6276"/>
    <w:rsid w:val="16A22C10"/>
    <w:rsid w:val="16A668AC"/>
    <w:rsid w:val="16BE59A3"/>
    <w:rsid w:val="16E36202"/>
    <w:rsid w:val="16FF7D6A"/>
    <w:rsid w:val="171001C9"/>
    <w:rsid w:val="171202BA"/>
    <w:rsid w:val="172244D9"/>
    <w:rsid w:val="172F4AF3"/>
    <w:rsid w:val="17463BEB"/>
    <w:rsid w:val="174D0F69"/>
    <w:rsid w:val="175E1E32"/>
    <w:rsid w:val="176014E4"/>
    <w:rsid w:val="176F6C9D"/>
    <w:rsid w:val="17763EE3"/>
    <w:rsid w:val="177B7D38"/>
    <w:rsid w:val="179B023F"/>
    <w:rsid w:val="17B374D2"/>
    <w:rsid w:val="17B9260F"/>
    <w:rsid w:val="17B9616B"/>
    <w:rsid w:val="17BD360E"/>
    <w:rsid w:val="17C00A09"/>
    <w:rsid w:val="17C46BEE"/>
    <w:rsid w:val="17D81F58"/>
    <w:rsid w:val="17F83137"/>
    <w:rsid w:val="18030ED9"/>
    <w:rsid w:val="18191BF8"/>
    <w:rsid w:val="183351F1"/>
    <w:rsid w:val="18414ADE"/>
    <w:rsid w:val="184D043D"/>
    <w:rsid w:val="184F5509"/>
    <w:rsid w:val="1879688A"/>
    <w:rsid w:val="188670E9"/>
    <w:rsid w:val="188744BB"/>
    <w:rsid w:val="189746FE"/>
    <w:rsid w:val="18A94431"/>
    <w:rsid w:val="18AB1F57"/>
    <w:rsid w:val="18D70F9E"/>
    <w:rsid w:val="18DF60A5"/>
    <w:rsid w:val="18E611E1"/>
    <w:rsid w:val="18FA4C8D"/>
    <w:rsid w:val="192F5052"/>
    <w:rsid w:val="193463F1"/>
    <w:rsid w:val="1942514A"/>
    <w:rsid w:val="19490F59"/>
    <w:rsid w:val="19550115"/>
    <w:rsid w:val="19632832"/>
    <w:rsid w:val="19706CFD"/>
    <w:rsid w:val="197607B7"/>
    <w:rsid w:val="19792055"/>
    <w:rsid w:val="197F4F05"/>
    <w:rsid w:val="19940109"/>
    <w:rsid w:val="19C257AA"/>
    <w:rsid w:val="19E420CD"/>
    <w:rsid w:val="19E51499"/>
    <w:rsid w:val="19F52381"/>
    <w:rsid w:val="1A1332D7"/>
    <w:rsid w:val="1A2E1092"/>
    <w:rsid w:val="1A30178C"/>
    <w:rsid w:val="1A4C59BC"/>
    <w:rsid w:val="1A4D2074"/>
    <w:rsid w:val="1A58467A"/>
    <w:rsid w:val="1A6359E9"/>
    <w:rsid w:val="1A8444B5"/>
    <w:rsid w:val="1A89451A"/>
    <w:rsid w:val="1A8C10A6"/>
    <w:rsid w:val="1A935399"/>
    <w:rsid w:val="1A952EBF"/>
    <w:rsid w:val="1AA14BA6"/>
    <w:rsid w:val="1AAE61C1"/>
    <w:rsid w:val="1AC1147D"/>
    <w:rsid w:val="1AC57EEB"/>
    <w:rsid w:val="1AC6751C"/>
    <w:rsid w:val="1ACB4B33"/>
    <w:rsid w:val="1ACD5720"/>
    <w:rsid w:val="1ACE16F9"/>
    <w:rsid w:val="1AD23CDB"/>
    <w:rsid w:val="1AD77FD8"/>
    <w:rsid w:val="1AD80FFE"/>
    <w:rsid w:val="1B027E29"/>
    <w:rsid w:val="1B0D5367"/>
    <w:rsid w:val="1B2D04F6"/>
    <w:rsid w:val="1B2E0C1E"/>
    <w:rsid w:val="1B344D37"/>
    <w:rsid w:val="1B3A2A7C"/>
    <w:rsid w:val="1B3E4ADC"/>
    <w:rsid w:val="1B46240B"/>
    <w:rsid w:val="1B462BC7"/>
    <w:rsid w:val="1B4F3D8A"/>
    <w:rsid w:val="1B561A68"/>
    <w:rsid w:val="1B5B790B"/>
    <w:rsid w:val="1B792658"/>
    <w:rsid w:val="1B8856AA"/>
    <w:rsid w:val="1B8B170E"/>
    <w:rsid w:val="1B9B2757"/>
    <w:rsid w:val="1BA076FE"/>
    <w:rsid w:val="1BAC6712"/>
    <w:rsid w:val="1BC7354C"/>
    <w:rsid w:val="1BCF0653"/>
    <w:rsid w:val="1BD40B01"/>
    <w:rsid w:val="1BD6378F"/>
    <w:rsid w:val="1BD712B5"/>
    <w:rsid w:val="1BDE58F8"/>
    <w:rsid w:val="1BEF2AA3"/>
    <w:rsid w:val="1BFE0375"/>
    <w:rsid w:val="1C006A5E"/>
    <w:rsid w:val="1C06137D"/>
    <w:rsid w:val="1C0764F8"/>
    <w:rsid w:val="1C195ADA"/>
    <w:rsid w:val="1C3924DF"/>
    <w:rsid w:val="1C815A14"/>
    <w:rsid w:val="1C8256C5"/>
    <w:rsid w:val="1C9F42B5"/>
    <w:rsid w:val="1CBD494F"/>
    <w:rsid w:val="1CCE5E09"/>
    <w:rsid w:val="1CD2178B"/>
    <w:rsid w:val="1CD4057E"/>
    <w:rsid w:val="1CD6156D"/>
    <w:rsid w:val="1D1125A5"/>
    <w:rsid w:val="1D127140"/>
    <w:rsid w:val="1D1817E1"/>
    <w:rsid w:val="1D3D0335"/>
    <w:rsid w:val="1D3E7BA7"/>
    <w:rsid w:val="1D3F4DCD"/>
    <w:rsid w:val="1D480EDA"/>
    <w:rsid w:val="1D48309B"/>
    <w:rsid w:val="1D513780"/>
    <w:rsid w:val="1D7017A8"/>
    <w:rsid w:val="1D7D621C"/>
    <w:rsid w:val="1D7E4064"/>
    <w:rsid w:val="1D903E12"/>
    <w:rsid w:val="1DA13929"/>
    <w:rsid w:val="1DA5166B"/>
    <w:rsid w:val="1DA63635"/>
    <w:rsid w:val="1DB21FDA"/>
    <w:rsid w:val="1DBE44DB"/>
    <w:rsid w:val="1DCC5672"/>
    <w:rsid w:val="1DD72301"/>
    <w:rsid w:val="1DE76444"/>
    <w:rsid w:val="1DEA1774"/>
    <w:rsid w:val="1DF36D83"/>
    <w:rsid w:val="1DFE43F0"/>
    <w:rsid w:val="1E1C7453"/>
    <w:rsid w:val="1E2233CD"/>
    <w:rsid w:val="1E276524"/>
    <w:rsid w:val="1E326C77"/>
    <w:rsid w:val="1E530827"/>
    <w:rsid w:val="1E5866DD"/>
    <w:rsid w:val="1E6D5B08"/>
    <w:rsid w:val="1E8302F8"/>
    <w:rsid w:val="1E86504C"/>
    <w:rsid w:val="1E8C39C9"/>
    <w:rsid w:val="1EC1126F"/>
    <w:rsid w:val="1EC61843"/>
    <w:rsid w:val="1ED57074"/>
    <w:rsid w:val="1EF20CFE"/>
    <w:rsid w:val="1EFD372D"/>
    <w:rsid w:val="1F0C1276"/>
    <w:rsid w:val="1F0F73FB"/>
    <w:rsid w:val="1F1F71FB"/>
    <w:rsid w:val="1F264A2D"/>
    <w:rsid w:val="1F29122A"/>
    <w:rsid w:val="1F335111"/>
    <w:rsid w:val="1F501AAA"/>
    <w:rsid w:val="1F5C76BE"/>
    <w:rsid w:val="1F6F091E"/>
    <w:rsid w:val="1F7C73BF"/>
    <w:rsid w:val="1F894CFB"/>
    <w:rsid w:val="1F9574BD"/>
    <w:rsid w:val="1FAA3FAC"/>
    <w:rsid w:val="1FBA7906"/>
    <w:rsid w:val="1FCA5BE2"/>
    <w:rsid w:val="1FCD0CAE"/>
    <w:rsid w:val="1FD91AA0"/>
    <w:rsid w:val="1FDD4D3F"/>
    <w:rsid w:val="1FF561AE"/>
    <w:rsid w:val="1FFC5D46"/>
    <w:rsid w:val="2000527E"/>
    <w:rsid w:val="20112FE8"/>
    <w:rsid w:val="20302A51"/>
    <w:rsid w:val="203632ED"/>
    <w:rsid w:val="2039253E"/>
    <w:rsid w:val="203B0065"/>
    <w:rsid w:val="2063580D"/>
    <w:rsid w:val="20703218"/>
    <w:rsid w:val="20943FF9"/>
    <w:rsid w:val="20D109C9"/>
    <w:rsid w:val="20D30225"/>
    <w:rsid w:val="20E40888"/>
    <w:rsid w:val="20E87BC4"/>
    <w:rsid w:val="20F6042F"/>
    <w:rsid w:val="20F76BFF"/>
    <w:rsid w:val="20F9026B"/>
    <w:rsid w:val="211865F8"/>
    <w:rsid w:val="212136FE"/>
    <w:rsid w:val="213A3907"/>
    <w:rsid w:val="215D5C95"/>
    <w:rsid w:val="216830DB"/>
    <w:rsid w:val="216B2996"/>
    <w:rsid w:val="21703D3E"/>
    <w:rsid w:val="21723CD4"/>
    <w:rsid w:val="21821CC3"/>
    <w:rsid w:val="21B225A8"/>
    <w:rsid w:val="21B50BBA"/>
    <w:rsid w:val="21B81FE7"/>
    <w:rsid w:val="21BC4F04"/>
    <w:rsid w:val="21BF6A73"/>
    <w:rsid w:val="21D06ED2"/>
    <w:rsid w:val="21E36C06"/>
    <w:rsid w:val="21F74CC7"/>
    <w:rsid w:val="220527F8"/>
    <w:rsid w:val="220D3522"/>
    <w:rsid w:val="222B455B"/>
    <w:rsid w:val="223905D4"/>
    <w:rsid w:val="223B07F0"/>
    <w:rsid w:val="223F72D6"/>
    <w:rsid w:val="22484CBB"/>
    <w:rsid w:val="22654EE0"/>
    <w:rsid w:val="226D64CF"/>
    <w:rsid w:val="22765384"/>
    <w:rsid w:val="22896798"/>
    <w:rsid w:val="228D0B18"/>
    <w:rsid w:val="22AF4D3A"/>
    <w:rsid w:val="22BD567B"/>
    <w:rsid w:val="22C55F83"/>
    <w:rsid w:val="22CC31F6"/>
    <w:rsid w:val="22D36C7A"/>
    <w:rsid w:val="22E744D4"/>
    <w:rsid w:val="230003D0"/>
    <w:rsid w:val="2317395A"/>
    <w:rsid w:val="23266874"/>
    <w:rsid w:val="23267E56"/>
    <w:rsid w:val="233174FD"/>
    <w:rsid w:val="2335523F"/>
    <w:rsid w:val="23492A98"/>
    <w:rsid w:val="23656ADD"/>
    <w:rsid w:val="236953D8"/>
    <w:rsid w:val="237A0008"/>
    <w:rsid w:val="237A0EA4"/>
    <w:rsid w:val="237B2103"/>
    <w:rsid w:val="237D6BE6"/>
    <w:rsid w:val="23841D23"/>
    <w:rsid w:val="23867849"/>
    <w:rsid w:val="238D507B"/>
    <w:rsid w:val="23902475"/>
    <w:rsid w:val="239B1C5C"/>
    <w:rsid w:val="239F7D8E"/>
    <w:rsid w:val="23A45F21"/>
    <w:rsid w:val="23A91789"/>
    <w:rsid w:val="23AB4994"/>
    <w:rsid w:val="23DE0277"/>
    <w:rsid w:val="23F77B45"/>
    <w:rsid w:val="23FF584D"/>
    <w:rsid w:val="24030E99"/>
    <w:rsid w:val="2411387B"/>
    <w:rsid w:val="24332B17"/>
    <w:rsid w:val="243B25ED"/>
    <w:rsid w:val="24457BCC"/>
    <w:rsid w:val="2446264B"/>
    <w:rsid w:val="24525C04"/>
    <w:rsid w:val="24653902"/>
    <w:rsid w:val="24766E5F"/>
    <w:rsid w:val="24892FA4"/>
    <w:rsid w:val="24A31E52"/>
    <w:rsid w:val="24A55EBA"/>
    <w:rsid w:val="24B35A01"/>
    <w:rsid w:val="24B71C84"/>
    <w:rsid w:val="24BA1AD8"/>
    <w:rsid w:val="24C064B3"/>
    <w:rsid w:val="24C136DD"/>
    <w:rsid w:val="24D64800"/>
    <w:rsid w:val="24E231A5"/>
    <w:rsid w:val="24EB71F9"/>
    <w:rsid w:val="24F904EE"/>
    <w:rsid w:val="24FE78B3"/>
    <w:rsid w:val="25016236"/>
    <w:rsid w:val="2504136D"/>
    <w:rsid w:val="25201F1F"/>
    <w:rsid w:val="25360868"/>
    <w:rsid w:val="2547027F"/>
    <w:rsid w:val="255F47F5"/>
    <w:rsid w:val="25626093"/>
    <w:rsid w:val="25634839"/>
    <w:rsid w:val="25641E0C"/>
    <w:rsid w:val="256A4F48"/>
    <w:rsid w:val="25754019"/>
    <w:rsid w:val="25875CCE"/>
    <w:rsid w:val="25897AC4"/>
    <w:rsid w:val="258A1146"/>
    <w:rsid w:val="258E3BBE"/>
    <w:rsid w:val="259F4BF2"/>
    <w:rsid w:val="25CB3C39"/>
    <w:rsid w:val="25CC39C7"/>
    <w:rsid w:val="25E00328"/>
    <w:rsid w:val="25E11085"/>
    <w:rsid w:val="25F12096"/>
    <w:rsid w:val="260422C7"/>
    <w:rsid w:val="26057E03"/>
    <w:rsid w:val="26264170"/>
    <w:rsid w:val="262D044F"/>
    <w:rsid w:val="26336A7F"/>
    <w:rsid w:val="263C7259"/>
    <w:rsid w:val="264E7E5D"/>
    <w:rsid w:val="26985509"/>
    <w:rsid w:val="26993D37"/>
    <w:rsid w:val="26A36964"/>
    <w:rsid w:val="26AA1AA0"/>
    <w:rsid w:val="26AF5308"/>
    <w:rsid w:val="26CA3EF0"/>
    <w:rsid w:val="26EB7BB7"/>
    <w:rsid w:val="26F446F1"/>
    <w:rsid w:val="270218DC"/>
    <w:rsid w:val="27084A19"/>
    <w:rsid w:val="270B3494"/>
    <w:rsid w:val="270D2CAF"/>
    <w:rsid w:val="27181209"/>
    <w:rsid w:val="27193707"/>
    <w:rsid w:val="27280C17"/>
    <w:rsid w:val="272829C1"/>
    <w:rsid w:val="272F1B6E"/>
    <w:rsid w:val="273C2D68"/>
    <w:rsid w:val="27524765"/>
    <w:rsid w:val="275D2FF6"/>
    <w:rsid w:val="279719DA"/>
    <w:rsid w:val="27AF4F66"/>
    <w:rsid w:val="27C04154"/>
    <w:rsid w:val="27C50C00"/>
    <w:rsid w:val="27E2170E"/>
    <w:rsid w:val="27F0659C"/>
    <w:rsid w:val="27FF5E1C"/>
    <w:rsid w:val="28094EEC"/>
    <w:rsid w:val="281A52F6"/>
    <w:rsid w:val="28336664"/>
    <w:rsid w:val="28344661"/>
    <w:rsid w:val="283755B5"/>
    <w:rsid w:val="283E5914"/>
    <w:rsid w:val="285717B4"/>
    <w:rsid w:val="286914E7"/>
    <w:rsid w:val="286B1703"/>
    <w:rsid w:val="28706D19"/>
    <w:rsid w:val="287C746C"/>
    <w:rsid w:val="288A6C12"/>
    <w:rsid w:val="289724F8"/>
    <w:rsid w:val="28A1327F"/>
    <w:rsid w:val="28B27007"/>
    <w:rsid w:val="28B90FAE"/>
    <w:rsid w:val="28BB6E5A"/>
    <w:rsid w:val="28C66939"/>
    <w:rsid w:val="28D177B8"/>
    <w:rsid w:val="28DC615D"/>
    <w:rsid w:val="28E079FB"/>
    <w:rsid w:val="28E868B0"/>
    <w:rsid w:val="28FE2577"/>
    <w:rsid w:val="28FE4325"/>
    <w:rsid w:val="29037D89"/>
    <w:rsid w:val="290F208E"/>
    <w:rsid w:val="293262B5"/>
    <w:rsid w:val="29437F8A"/>
    <w:rsid w:val="29454F9F"/>
    <w:rsid w:val="296B0F25"/>
    <w:rsid w:val="296F4654"/>
    <w:rsid w:val="298F1421"/>
    <w:rsid w:val="299802D6"/>
    <w:rsid w:val="29AC0AB2"/>
    <w:rsid w:val="29B20ADD"/>
    <w:rsid w:val="29C64750"/>
    <w:rsid w:val="29FF72BC"/>
    <w:rsid w:val="2A002190"/>
    <w:rsid w:val="2A1046EF"/>
    <w:rsid w:val="2A1431C9"/>
    <w:rsid w:val="2A1A7DD5"/>
    <w:rsid w:val="2A1D2DF3"/>
    <w:rsid w:val="2A2953D2"/>
    <w:rsid w:val="2A39599A"/>
    <w:rsid w:val="2A3A6218"/>
    <w:rsid w:val="2A467D32"/>
    <w:rsid w:val="2A495A74"/>
    <w:rsid w:val="2A4C69C8"/>
    <w:rsid w:val="2A5E19EA"/>
    <w:rsid w:val="2A701061"/>
    <w:rsid w:val="2A764DE2"/>
    <w:rsid w:val="2A7A14A1"/>
    <w:rsid w:val="2A8B1BE9"/>
    <w:rsid w:val="2A8E490A"/>
    <w:rsid w:val="2A905451"/>
    <w:rsid w:val="2AAF3998"/>
    <w:rsid w:val="2ABA5EA1"/>
    <w:rsid w:val="2ABE364B"/>
    <w:rsid w:val="2AC61998"/>
    <w:rsid w:val="2AC83D0B"/>
    <w:rsid w:val="2ACD3FAF"/>
    <w:rsid w:val="2ACF5F79"/>
    <w:rsid w:val="2AD15C14"/>
    <w:rsid w:val="2AD4533E"/>
    <w:rsid w:val="2ADA214F"/>
    <w:rsid w:val="2AE31A25"/>
    <w:rsid w:val="2AEF3A6B"/>
    <w:rsid w:val="2AEF4E4D"/>
    <w:rsid w:val="2B02288F"/>
    <w:rsid w:val="2B024AB2"/>
    <w:rsid w:val="2B157704"/>
    <w:rsid w:val="2B18453E"/>
    <w:rsid w:val="2B2D0EF2"/>
    <w:rsid w:val="2B307DC0"/>
    <w:rsid w:val="2B397896"/>
    <w:rsid w:val="2B3F1304"/>
    <w:rsid w:val="2B407CBC"/>
    <w:rsid w:val="2B420299"/>
    <w:rsid w:val="2B4F358C"/>
    <w:rsid w:val="2B5035C6"/>
    <w:rsid w:val="2B51698E"/>
    <w:rsid w:val="2B5D17D7"/>
    <w:rsid w:val="2B5E0A5C"/>
    <w:rsid w:val="2B6A7A50"/>
    <w:rsid w:val="2B784C67"/>
    <w:rsid w:val="2B7A3236"/>
    <w:rsid w:val="2B871D0F"/>
    <w:rsid w:val="2B987224"/>
    <w:rsid w:val="2B9B22FF"/>
    <w:rsid w:val="2BAA2542"/>
    <w:rsid w:val="2BCF3D57"/>
    <w:rsid w:val="2BDE1069"/>
    <w:rsid w:val="2BE31DBD"/>
    <w:rsid w:val="2BE75544"/>
    <w:rsid w:val="2BF0264B"/>
    <w:rsid w:val="2C165278"/>
    <w:rsid w:val="2C1A76C8"/>
    <w:rsid w:val="2C271DE5"/>
    <w:rsid w:val="2C3562B0"/>
    <w:rsid w:val="2C4136FB"/>
    <w:rsid w:val="2C421D81"/>
    <w:rsid w:val="2C536736"/>
    <w:rsid w:val="2C7262AD"/>
    <w:rsid w:val="2C77743C"/>
    <w:rsid w:val="2C7C5C8D"/>
    <w:rsid w:val="2C7F1C22"/>
    <w:rsid w:val="2C84131A"/>
    <w:rsid w:val="2C8B5ED0"/>
    <w:rsid w:val="2C8E4318"/>
    <w:rsid w:val="2CA330D3"/>
    <w:rsid w:val="2CA64AB8"/>
    <w:rsid w:val="2CC6515A"/>
    <w:rsid w:val="2CCE2260"/>
    <w:rsid w:val="2CDA6E57"/>
    <w:rsid w:val="2CDC1BC0"/>
    <w:rsid w:val="2CDE06F5"/>
    <w:rsid w:val="2CDF0AFD"/>
    <w:rsid w:val="2CE13D42"/>
    <w:rsid w:val="2CE55F6D"/>
    <w:rsid w:val="2CF972DD"/>
    <w:rsid w:val="2D0637A8"/>
    <w:rsid w:val="2D076515"/>
    <w:rsid w:val="2D215265"/>
    <w:rsid w:val="2D400B9A"/>
    <w:rsid w:val="2D412A32"/>
    <w:rsid w:val="2D4B565F"/>
    <w:rsid w:val="2D546C0A"/>
    <w:rsid w:val="2D666F31"/>
    <w:rsid w:val="2D715836"/>
    <w:rsid w:val="2D76092E"/>
    <w:rsid w:val="2D7E1502"/>
    <w:rsid w:val="2D946D81"/>
    <w:rsid w:val="2DA60AE7"/>
    <w:rsid w:val="2DB65067"/>
    <w:rsid w:val="2DC91E58"/>
    <w:rsid w:val="2DC94726"/>
    <w:rsid w:val="2DCF003E"/>
    <w:rsid w:val="2DDE00D8"/>
    <w:rsid w:val="2E492EB1"/>
    <w:rsid w:val="2E5073D1"/>
    <w:rsid w:val="2E5423FC"/>
    <w:rsid w:val="2E685D86"/>
    <w:rsid w:val="2E9665E0"/>
    <w:rsid w:val="2E9D1EEA"/>
    <w:rsid w:val="2EAE33D8"/>
    <w:rsid w:val="2EB11AD2"/>
    <w:rsid w:val="2EBF6645"/>
    <w:rsid w:val="2ECF6C02"/>
    <w:rsid w:val="2ED578CC"/>
    <w:rsid w:val="2EEF6BEA"/>
    <w:rsid w:val="2EF064BE"/>
    <w:rsid w:val="2EFC4E63"/>
    <w:rsid w:val="2F073637"/>
    <w:rsid w:val="2F097580"/>
    <w:rsid w:val="2F0D2A5E"/>
    <w:rsid w:val="2F171C9D"/>
    <w:rsid w:val="2F1E302B"/>
    <w:rsid w:val="2F3E7229"/>
    <w:rsid w:val="2F4810FB"/>
    <w:rsid w:val="2F4B5DEA"/>
    <w:rsid w:val="2F4B75B1"/>
    <w:rsid w:val="2F6443CD"/>
    <w:rsid w:val="2F656EAC"/>
    <w:rsid w:val="2F6E5AEB"/>
    <w:rsid w:val="2F835584"/>
    <w:rsid w:val="2FA20EF1"/>
    <w:rsid w:val="2FAE26EF"/>
    <w:rsid w:val="2FAE63D5"/>
    <w:rsid w:val="2FAF0127"/>
    <w:rsid w:val="2FB85A82"/>
    <w:rsid w:val="2FBB224C"/>
    <w:rsid w:val="2FBE65CE"/>
    <w:rsid w:val="2FCB6C16"/>
    <w:rsid w:val="2FE87223"/>
    <w:rsid w:val="2FF15555"/>
    <w:rsid w:val="2FF975F4"/>
    <w:rsid w:val="30224D9D"/>
    <w:rsid w:val="302D52BC"/>
    <w:rsid w:val="302E3315"/>
    <w:rsid w:val="30330D58"/>
    <w:rsid w:val="303704DD"/>
    <w:rsid w:val="30394781"/>
    <w:rsid w:val="304457DF"/>
    <w:rsid w:val="30556F21"/>
    <w:rsid w:val="305A62E5"/>
    <w:rsid w:val="305D71B6"/>
    <w:rsid w:val="306A6C7A"/>
    <w:rsid w:val="30754E98"/>
    <w:rsid w:val="307849BD"/>
    <w:rsid w:val="30784A4C"/>
    <w:rsid w:val="307B7347"/>
    <w:rsid w:val="30802662"/>
    <w:rsid w:val="30964F3A"/>
    <w:rsid w:val="30980BBB"/>
    <w:rsid w:val="309F019C"/>
    <w:rsid w:val="30A47560"/>
    <w:rsid w:val="30A6152A"/>
    <w:rsid w:val="30A9768F"/>
    <w:rsid w:val="30B56F96"/>
    <w:rsid w:val="30BA4FD6"/>
    <w:rsid w:val="30C9346B"/>
    <w:rsid w:val="30E45B0B"/>
    <w:rsid w:val="30F027A5"/>
    <w:rsid w:val="30F34CA5"/>
    <w:rsid w:val="30F72549"/>
    <w:rsid w:val="31050F27"/>
    <w:rsid w:val="3106021B"/>
    <w:rsid w:val="31064C3C"/>
    <w:rsid w:val="310B6359"/>
    <w:rsid w:val="31124E12"/>
    <w:rsid w:val="311F769C"/>
    <w:rsid w:val="312501D6"/>
    <w:rsid w:val="31252A0A"/>
    <w:rsid w:val="31252B75"/>
    <w:rsid w:val="313474AF"/>
    <w:rsid w:val="313528AE"/>
    <w:rsid w:val="3147687D"/>
    <w:rsid w:val="314B20D2"/>
    <w:rsid w:val="315A40C3"/>
    <w:rsid w:val="317254D7"/>
    <w:rsid w:val="319C1649"/>
    <w:rsid w:val="31A44536"/>
    <w:rsid w:val="31A83831"/>
    <w:rsid w:val="31B065E9"/>
    <w:rsid w:val="31B9528D"/>
    <w:rsid w:val="31C91ECB"/>
    <w:rsid w:val="31CD2AE7"/>
    <w:rsid w:val="31D200FD"/>
    <w:rsid w:val="31D420C7"/>
    <w:rsid w:val="31DE4CF4"/>
    <w:rsid w:val="31E33AFC"/>
    <w:rsid w:val="31EE08DC"/>
    <w:rsid w:val="31F76523"/>
    <w:rsid w:val="3207249C"/>
    <w:rsid w:val="32087F61"/>
    <w:rsid w:val="320C360F"/>
    <w:rsid w:val="3216623C"/>
    <w:rsid w:val="321D581C"/>
    <w:rsid w:val="3227669B"/>
    <w:rsid w:val="322841C1"/>
    <w:rsid w:val="32322E58"/>
    <w:rsid w:val="323F17EF"/>
    <w:rsid w:val="324E1E79"/>
    <w:rsid w:val="32544A18"/>
    <w:rsid w:val="325B6344"/>
    <w:rsid w:val="325C44C2"/>
    <w:rsid w:val="326452F7"/>
    <w:rsid w:val="32655415"/>
    <w:rsid w:val="32690A61"/>
    <w:rsid w:val="329477D5"/>
    <w:rsid w:val="32AA6580"/>
    <w:rsid w:val="32BA306B"/>
    <w:rsid w:val="32BD3C1D"/>
    <w:rsid w:val="32D00AE0"/>
    <w:rsid w:val="32D305D1"/>
    <w:rsid w:val="32D92DF9"/>
    <w:rsid w:val="32DA1BDA"/>
    <w:rsid w:val="32DD4D52"/>
    <w:rsid w:val="32E0433F"/>
    <w:rsid w:val="32F23515"/>
    <w:rsid w:val="32FD11AA"/>
    <w:rsid w:val="33042538"/>
    <w:rsid w:val="33072028"/>
    <w:rsid w:val="330876E7"/>
    <w:rsid w:val="33387734"/>
    <w:rsid w:val="3348667A"/>
    <w:rsid w:val="335058C9"/>
    <w:rsid w:val="33753436"/>
    <w:rsid w:val="337765B5"/>
    <w:rsid w:val="33792F26"/>
    <w:rsid w:val="338D5E62"/>
    <w:rsid w:val="33A361F5"/>
    <w:rsid w:val="33A71FBA"/>
    <w:rsid w:val="33B724AA"/>
    <w:rsid w:val="33D22636"/>
    <w:rsid w:val="33DA14EB"/>
    <w:rsid w:val="33FB393B"/>
    <w:rsid w:val="34062B27"/>
    <w:rsid w:val="340F7E4F"/>
    <w:rsid w:val="3422536C"/>
    <w:rsid w:val="34441786"/>
    <w:rsid w:val="3445105A"/>
    <w:rsid w:val="346314E0"/>
    <w:rsid w:val="347B0F20"/>
    <w:rsid w:val="34A75871"/>
    <w:rsid w:val="34BD7997"/>
    <w:rsid w:val="34C74867"/>
    <w:rsid w:val="34CE1050"/>
    <w:rsid w:val="34DF7168"/>
    <w:rsid w:val="34E40873"/>
    <w:rsid w:val="35040F15"/>
    <w:rsid w:val="350B0D2A"/>
    <w:rsid w:val="350B4052"/>
    <w:rsid w:val="35103797"/>
    <w:rsid w:val="35215623"/>
    <w:rsid w:val="35250425"/>
    <w:rsid w:val="35272CB1"/>
    <w:rsid w:val="35280DB1"/>
    <w:rsid w:val="352850B2"/>
    <w:rsid w:val="35306C52"/>
    <w:rsid w:val="353D7F83"/>
    <w:rsid w:val="354F6718"/>
    <w:rsid w:val="35564A6A"/>
    <w:rsid w:val="356B0867"/>
    <w:rsid w:val="358931C8"/>
    <w:rsid w:val="359D0772"/>
    <w:rsid w:val="35A61FCC"/>
    <w:rsid w:val="35AA241A"/>
    <w:rsid w:val="35BC228E"/>
    <w:rsid w:val="35BC359E"/>
    <w:rsid w:val="35BC76F1"/>
    <w:rsid w:val="35D73F34"/>
    <w:rsid w:val="35DE52C2"/>
    <w:rsid w:val="35E47552"/>
    <w:rsid w:val="35E90C6F"/>
    <w:rsid w:val="35F23A7A"/>
    <w:rsid w:val="35F50AC1"/>
    <w:rsid w:val="35FB2318"/>
    <w:rsid w:val="35FB6CDA"/>
    <w:rsid w:val="362401B9"/>
    <w:rsid w:val="362B0F44"/>
    <w:rsid w:val="363C048F"/>
    <w:rsid w:val="364762A9"/>
    <w:rsid w:val="36487FAA"/>
    <w:rsid w:val="365D1B8A"/>
    <w:rsid w:val="366F6862"/>
    <w:rsid w:val="369938DF"/>
    <w:rsid w:val="369B27A6"/>
    <w:rsid w:val="36A60AA3"/>
    <w:rsid w:val="36D668E1"/>
    <w:rsid w:val="36E13111"/>
    <w:rsid w:val="36E3481C"/>
    <w:rsid w:val="36E44C25"/>
    <w:rsid w:val="37441582"/>
    <w:rsid w:val="37634689"/>
    <w:rsid w:val="37687D7E"/>
    <w:rsid w:val="377D0AE3"/>
    <w:rsid w:val="377F0675"/>
    <w:rsid w:val="377F2AD5"/>
    <w:rsid w:val="37813B0A"/>
    <w:rsid w:val="37A95DA4"/>
    <w:rsid w:val="37B94C92"/>
    <w:rsid w:val="37C64260"/>
    <w:rsid w:val="37C76114"/>
    <w:rsid w:val="37CB2F81"/>
    <w:rsid w:val="37DE6C6D"/>
    <w:rsid w:val="37F94635"/>
    <w:rsid w:val="38133B61"/>
    <w:rsid w:val="381476C1"/>
    <w:rsid w:val="38177008"/>
    <w:rsid w:val="38262F51"/>
    <w:rsid w:val="382801F0"/>
    <w:rsid w:val="383970DA"/>
    <w:rsid w:val="384653A1"/>
    <w:rsid w:val="384A30E3"/>
    <w:rsid w:val="3862667F"/>
    <w:rsid w:val="38682E27"/>
    <w:rsid w:val="387D6E41"/>
    <w:rsid w:val="38823584"/>
    <w:rsid w:val="38970518"/>
    <w:rsid w:val="38B444A5"/>
    <w:rsid w:val="38BC7B8B"/>
    <w:rsid w:val="38BD3E0F"/>
    <w:rsid w:val="38D429AD"/>
    <w:rsid w:val="38DD40DC"/>
    <w:rsid w:val="38F859F3"/>
    <w:rsid w:val="38F90665"/>
    <w:rsid w:val="3902576C"/>
    <w:rsid w:val="39050DB8"/>
    <w:rsid w:val="390562C6"/>
    <w:rsid w:val="390D44F3"/>
    <w:rsid w:val="39132DBE"/>
    <w:rsid w:val="39186E57"/>
    <w:rsid w:val="391A0002"/>
    <w:rsid w:val="3926787E"/>
    <w:rsid w:val="393032B1"/>
    <w:rsid w:val="3931242B"/>
    <w:rsid w:val="394035A6"/>
    <w:rsid w:val="39553AED"/>
    <w:rsid w:val="395836AF"/>
    <w:rsid w:val="396C0E37"/>
    <w:rsid w:val="396E0276"/>
    <w:rsid w:val="39736669"/>
    <w:rsid w:val="397B7233"/>
    <w:rsid w:val="39884CE3"/>
    <w:rsid w:val="39A36EB5"/>
    <w:rsid w:val="39A60822"/>
    <w:rsid w:val="39AC1616"/>
    <w:rsid w:val="39CD64F6"/>
    <w:rsid w:val="39DD2FE1"/>
    <w:rsid w:val="39E94A8C"/>
    <w:rsid w:val="39FA6443"/>
    <w:rsid w:val="3A0472C2"/>
    <w:rsid w:val="3A047D34"/>
    <w:rsid w:val="3A08119C"/>
    <w:rsid w:val="3A1C460B"/>
    <w:rsid w:val="3A2160C5"/>
    <w:rsid w:val="3A291D93"/>
    <w:rsid w:val="3A386CD7"/>
    <w:rsid w:val="3A3A6047"/>
    <w:rsid w:val="3A3C555F"/>
    <w:rsid w:val="3A3E27D3"/>
    <w:rsid w:val="3A457E46"/>
    <w:rsid w:val="3A4E2EEE"/>
    <w:rsid w:val="3A5232C8"/>
    <w:rsid w:val="3A571AE7"/>
    <w:rsid w:val="3A64711F"/>
    <w:rsid w:val="3A801D7A"/>
    <w:rsid w:val="3A81140B"/>
    <w:rsid w:val="3A8E63F0"/>
    <w:rsid w:val="3AA30888"/>
    <w:rsid w:val="3AAC621A"/>
    <w:rsid w:val="3ABF38D9"/>
    <w:rsid w:val="3AC058DE"/>
    <w:rsid w:val="3AC53C8C"/>
    <w:rsid w:val="3AC802EF"/>
    <w:rsid w:val="3AC86541"/>
    <w:rsid w:val="3B084B8F"/>
    <w:rsid w:val="3B1A7C70"/>
    <w:rsid w:val="3B217A59"/>
    <w:rsid w:val="3B2C6AD0"/>
    <w:rsid w:val="3B2D6944"/>
    <w:rsid w:val="3B3231BA"/>
    <w:rsid w:val="3B332639"/>
    <w:rsid w:val="3B337068"/>
    <w:rsid w:val="3B343BD6"/>
    <w:rsid w:val="3B3C5F0E"/>
    <w:rsid w:val="3B443E1A"/>
    <w:rsid w:val="3B4C0F20"/>
    <w:rsid w:val="3B5A3C97"/>
    <w:rsid w:val="3B5D4958"/>
    <w:rsid w:val="3B5F2DA3"/>
    <w:rsid w:val="3B6756D9"/>
    <w:rsid w:val="3B74226D"/>
    <w:rsid w:val="3B9603ED"/>
    <w:rsid w:val="3B9D4C98"/>
    <w:rsid w:val="3BD80A06"/>
    <w:rsid w:val="3BD86DF3"/>
    <w:rsid w:val="3BEE0229"/>
    <w:rsid w:val="3BF515B8"/>
    <w:rsid w:val="3C1D1386"/>
    <w:rsid w:val="3C2D7123"/>
    <w:rsid w:val="3C371BD0"/>
    <w:rsid w:val="3C432323"/>
    <w:rsid w:val="3C557E4A"/>
    <w:rsid w:val="3C726F73"/>
    <w:rsid w:val="3C755CAE"/>
    <w:rsid w:val="3C8777D0"/>
    <w:rsid w:val="3C8F37BA"/>
    <w:rsid w:val="3C946FD5"/>
    <w:rsid w:val="3CB43221"/>
    <w:rsid w:val="3CC7638F"/>
    <w:rsid w:val="3CC80A7A"/>
    <w:rsid w:val="3CCD1F95"/>
    <w:rsid w:val="3CCF606E"/>
    <w:rsid w:val="3CDA7F5B"/>
    <w:rsid w:val="3CF63839"/>
    <w:rsid w:val="3D0671E2"/>
    <w:rsid w:val="3D112421"/>
    <w:rsid w:val="3D21353D"/>
    <w:rsid w:val="3D314871"/>
    <w:rsid w:val="3D3C18A7"/>
    <w:rsid w:val="3D3E0D3C"/>
    <w:rsid w:val="3D404AB5"/>
    <w:rsid w:val="3D45031D"/>
    <w:rsid w:val="3D48578F"/>
    <w:rsid w:val="3D4F423D"/>
    <w:rsid w:val="3D613EEC"/>
    <w:rsid w:val="3D68358F"/>
    <w:rsid w:val="3D7C2E6E"/>
    <w:rsid w:val="3D866EB1"/>
    <w:rsid w:val="3D9249FE"/>
    <w:rsid w:val="3DBA4867"/>
    <w:rsid w:val="3DD26530"/>
    <w:rsid w:val="3DD35999"/>
    <w:rsid w:val="3DD6576A"/>
    <w:rsid w:val="3DD859E6"/>
    <w:rsid w:val="3DD87553"/>
    <w:rsid w:val="3DEB0EC4"/>
    <w:rsid w:val="3DF84384"/>
    <w:rsid w:val="3E0B7EFB"/>
    <w:rsid w:val="3E1F075F"/>
    <w:rsid w:val="3E2A3039"/>
    <w:rsid w:val="3E377335"/>
    <w:rsid w:val="3E3C716C"/>
    <w:rsid w:val="3E51492E"/>
    <w:rsid w:val="3E63016A"/>
    <w:rsid w:val="3E647289"/>
    <w:rsid w:val="3E7569E0"/>
    <w:rsid w:val="3E7A2248"/>
    <w:rsid w:val="3E827FF7"/>
    <w:rsid w:val="3E956FE5"/>
    <w:rsid w:val="3E9D25FA"/>
    <w:rsid w:val="3EAA48DB"/>
    <w:rsid w:val="3EB47508"/>
    <w:rsid w:val="3EC34133"/>
    <w:rsid w:val="3ECD2378"/>
    <w:rsid w:val="3ECD4126"/>
    <w:rsid w:val="3ED21650"/>
    <w:rsid w:val="3EE25143"/>
    <w:rsid w:val="3EED2A1A"/>
    <w:rsid w:val="3EEE1B91"/>
    <w:rsid w:val="3EF31B0E"/>
    <w:rsid w:val="3EF913BF"/>
    <w:rsid w:val="3F2268A2"/>
    <w:rsid w:val="3F2F1A7D"/>
    <w:rsid w:val="3F3C5628"/>
    <w:rsid w:val="3F400D9C"/>
    <w:rsid w:val="3F4940F4"/>
    <w:rsid w:val="3F495320"/>
    <w:rsid w:val="3F4A3181"/>
    <w:rsid w:val="3F4F4D75"/>
    <w:rsid w:val="3F582FB1"/>
    <w:rsid w:val="3F632CDC"/>
    <w:rsid w:val="3F845DD7"/>
    <w:rsid w:val="3F926450"/>
    <w:rsid w:val="3F9D61EE"/>
    <w:rsid w:val="3FA0062A"/>
    <w:rsid w:val="3FA17F3A"/>
    <w:rsid w:val="3FBF43B6"/>
    <w:rsid w:val="3FCE45FA"/>
    <w:rsid w:val="3FD07E3C"/>
    <w:rsid w:val="3FE2141C"/>
    <w:rsid w:val="3FF0480D"/>
    <w:rsid w:val="3FFD7E85"/>
    <w:rsid w:val="400242A3"/>
    <w:rsid w:val="40055426"/>
    <w:rsid w:val="401821E6"/>
    <w:rsid w:val="401E6259"/>
    <w:rsid w:val="401F30A7"/>
    <w:rsid w:val="4033445D"/>
    <w:rsid w:val="403F2E01"/>
    <w:rsid w:val="403F7A8D"/>
    <w:rsid w:val="404520AE"/>
    <w:rsid w:val="404F02AC"/>
    <w:rsid w:val="406A5896"/>
    <w:rsid w:val="406D2BF7"/>
    <w:rsid w:val="40754A75"/>
    <w:rsid w:val="40776A3F"/>
    <w:rsid w:val="4081341A"/>
    <w:rsid w:val="408E5B37"/>
    <w:rsid w:val="40A86BF9"/>
    <w:rsid w:val="40AE1C96"/>
    <w:rsid w:val="40B57568"/>
    <w:rsid w:val="40BE5F0A"/>
    <w:rsid w:val="40D27375"/>
    <w:rsid w:val="40EE12F3"/>
    <w:rsid w:val="40F05D94"/>
    <w:rsid w:val="40F57964"/>
    <w:rsid w:val="40F97454"/>
    <w:rsid w:val="40FE4616"/>
    <w:rsid w:val="410B7187"/>
    <w:rsid w:val="410C1818"/>
    <w:rsid w:val="410F4ECA"/>
    <w:rsid w:val="41427679"/>
    <w:rsid w:val="41432DC5"/>
    <w:rsid w:val="41436921"/>
    <w:rsid w:val="4157154C"/>
    <w:rsid w:val="415D1447"/>
    <w:rsid w:val="415E7BFF"/>
    <w:rsid w:val="41600431"/>
    <w:rsid w:val="416A0352"/>
    <w:rsid w:val="416B1A2D"/>
    <w:rsid w:val="418807D8"/>
    <w:rsid w:val="41932688"/>
    <w:rsid w:val="419D4283"/>
    <w:rsid w:val="41A30F3F"/>
    <w:rsid w:val="41A47C12"/>
    <w:rsid w:val="41BE328A"/>
    <w:rsid w:val="41FE4297"/>
    <w:rsid w:val="42213106"/>
    <w:rsid w:val="42260BF3"/>
    <w:rsid w:val="422C1AAB"/>
    <w:rsid w:val="422D5416"/>
    <w:rsid w:val="423020F5"/>
    <w:rsid w:val="42497F67"/>
    <w:rsid w:val="4269685C"/>
    <w:rsid w:val="426D634C"/>
    <w:rsid w:val="42813BA5"/>
    <w:rsid w:val="428E5BD4"/>
    <w:rsid w:val="429D4FC3"/>
    <w:rsid w:val="42A35210"/>
    <w:rsid w:val="42A45AE6"/>
    <w:rsid w:val="42AD596C"/>
    <w:rsid w:val="42BF46CD"/>
    <w:rsid w:val="42D55C9F"/>
    <w:rsid w:val="42DC5767"/>
    <w:rsid w:val="42DD7270"/>
    <w:rsid w:val="42F11D2D"/>
    <w:rsid w:val="4301714C"/>
    <w:rsid w:val="4347073B"/>
    <w:rsid w:val="435412BA"/>
    <w:rsid w:val="436C14F4"/>
    <w:rsid w:val="436E64DD"/>
    <w:rsid w:val="43834A9D"/>
    <w:rsid w:val="43943EC9"/>
    <w:rsid w:val="439A7C73"/>
    <w:rsid w:val="43CC01DA"/>
    <w:rsid w:val="43D2345F"/>
    <w:rsid w:val="43DC1AFB"/>
    <w:rsid w:val="43E12B29"/>
    <w:rsid w:val="440D37AC"/>
    <w:rsid w:val="441B3B85"/>
    <w:rsid w:val="442962A2"/>
    <w:rsid w:val="442F13DF"/>
    <w:rsid w:val="443B688D"/>
    <w:rsid w:val="443F332B"/>
    <w:rsid w:val="444D7EAD"/>
    <w:rsid w:val="44517E5F"/>
    <w:rsid w:val="445F1CC4"/>
    <w:rsid w:val="44612E6D"/>
    <w:rsid w:val="44AE0556"/>
    <w:rsid w:val="44BB3C22"/>
    <w:rsid w:val="44C67F95"/>
    <w:rsid w:val="44DF02E3"/>
    <w:rsid w:val="44E72281"/>
    <w:rsid w:val="44EB69EE"/>
    <w:rsid w:val="451900C5"/>
    <w:rsid w:val="451E5C96"/>
    <w:rsid w:val="4548011D"/>
    <w:rsid w:val="454F661D"/>
    <w:rsid w:val="454F7F8B"/>
    <w:rsid w:val="45521829"/>
    <w:rsid w:val="45611A6C"/>
    <w:rsid w:val="45880BDF"/>
    <w:rsid w:val="45A50ADB"/>
    <w:rsid w:val="45A51597"/>
    <w:rsid w:val="45A71B8E"/>
    <w:rsid w:val="45C344D5"/>
    <w:rsid w:val="45C81AEB"/>
    <w:rsid w:val="45CC5137"/>
    <w:rsid w:val="45CF5C96"/>
    <w:rsid w:val="45D50B60"/>
    <w:rsid w:val="45DB537A"/>
    <w:rsid w:val="45E54951"/>
    <w:rsid w:val="45E77BD4"/>
    <w:rsid w:val="45F47842"/>
    <w:rsid w:val="460A251E"/>
    <w:rsid w:val="462211FB"/>
    <w:rsid w:val="46252A99"/>
    <w:rsid w:val="462C5BD6"/>
    <w:rsid w:val="46357180"/>
    <w:rsid w:val="46390716"/>
    <w:rsid w:val="4642364B"/>
    <w:rsid w:val="46521B0F"/>
    <w:rsid w:val="46731A57"/>
    <w:rsid w:val="46841EB6"/>
    <w:rsid w:val="468D725E"/>
    <w:rsid w:val="469C2B5F"/>
    <w:rsid w:val="46A301FD"/>
    <w:rsid w:val="46B24E24"/>
    <w:rsid w:val="46B5299E"/>
    <w:rsid w:val="46B61944"/>
    <w:rsid w:val="46CF507D"/>
    <w:rsid w:val="46D71FE6"/>
    <w:rsid w:val="46D87B0C"/>
    <w:rsid w:val="46DC584E"/>
    <w:rsid w:val="46DD3374"/>
    <w:rsid w:val="46E61455"/>
    <w:rsid w:val="46EE37D3"/>
    <w:rsid w:val="46F8008E"/>
    <w:rsid w:val="46FA457F"/>
    <w:rsid w:val="46FB4A0B"/>
    <w:rsid w:val="470C71D2"/>
    <w:rsid w:val="471C3E9C"/>
    <w:rsid w:val="47226EEF"/>
    <w:rsid w:val="472930B6"/>
    <w:rsid w:val="47451374"/>
    <w:rsid w:val="47743CD8"/>
    <w:rsid w:val="47745A86"/>
    <w:rsid w:val="477D470D"/>
    <w:rsid w:val="47804A54"/>
    <w:rsid w:val="47992E90"/>
    <w:rsid w:val="47BE31A6"/>
    <w:rsid w:val="47BE58B0"/>
    <w:rsid w:val="47CB141F"/>
    <w:rsid w:val="47E0136E"/>
    <w:rsid w:val="47E349BA"/>
    <w:rsid w:val="47ED215A"/>
    <w:rsid w:val="47F5461B"/>
    <w:rsid w:val="480118AE"/>
    <w:rsid w:val="480238E1"/>
    <w:rsid w:val="481036FD"/>
    <w:rsid w:val="48111527"/>
    <w:rsid w:val="4823065A"/>
    <w:rsid w:val="482A076C"/>
    <w:rsid w:val="482F19AD"/>
    <w:rsid w:val="483865E5"/>
    <w:rsid w:val="483B10CE"/>
    <w:rsid w:val="484336AB"/>
    <w:rsid w:val="48455675"/>
    <w:rsid w:val="484E277B"/>
    <w:rsid w:val="485D29BF"/>
    <w:rsid w:val="486E0728"/>
    <w:rsid w:val="486F2F1D"/>
    <w:rsid w:val="48761DFC"/>
    <w:rsid w:val="487C0D80"/>
    <w:rsid w:val="48D34A2F"/>
    <w:rsid w:val="48DE5EB1"/>
    <w:rsid w:val="48DF5182"/>
    <w:rsid w:val="48FE159E"/>
    <w:rsid w:val="4904108C"/>
    <w:rsid w:val="49282EC2"/>
    <w:rsid w:val="493E459E"/>
    <w:rsid w:val="4945737C"/>
    <w:rsid w:val="49746212"/>
    <w:rsid w:val="49793828"/>
    <w:rsid w:val="498371C2"/>
    <w:rsid w:val="498557F6"/>
    <w:rsid w:val="498D72D3"/>
    <w:rsid w:val="499248EA"/>
    <w:rsid w:val="49BE65DD"/>
    <w:rsid w:val="49D97BA7"/>
    <w:rsid w:val="49E4069C"/>
    <w:rsid w:val="4A0A4480"/>
    <w:rsid w:val="4A110D60"/>
    <w:rsid w:val="4A2D0438"/>
    <w:rsid w:val="4A574847"/>
    <w:rsid w:val="4A630034"/>
    <w:rsid w:val="4A8F4969"/>
    <w:rsid w:val="4A926504"/>
    <w:rsid w:val="4A9B157C"/>
    <w:rsid w:val="4A9E2E1A"/>
    <w:rsid w:val="4AAC2663"/>
    <w:rsid w:val="4ABD6314"/>
    <w:rsid w:val="4AE4141D"/>
    <w:rsid w:val="4AF869CF"/>
    <w:rsid w:val="4B0235C9"/>
    <w:rsid w:val="4B3A52FC"/>
    <w:rsid w:val="4B3D2633"/>
    <w:rsid w:val="4B4F5D2D"/>
    <w:rsid w:val="4B5242AA"/>
    <w:rsid w:val="4B536C2D"/>
    <w:rsid w:val="4B551C9E"/>
    <w:rsid w:val="4B65666F"/>
    <w:rsid w:val="4B7A4343"/>
    <w:rsid w:val="4B864FB8"/>
    <w:rsid w:val="4B92639E"/>
    <w:rsid w:val="4BAD537C"/>
    <w:rsid w:val="4BFE23FE"/>
    <w:rsid w:val="4C0B2731"/>
    <w:rsid w:val="4C0F5D7E"/>
    <w:rsid w:val="4C1635B0"/>
    <w:rsid w:val="4C190454"/>
    <w:rsid w:val="4C2B5F9F"/>
    <w:rsid w:val="4C2C2DD4"/>
    <w:rsid w:val="4C3F17CA"/>
    <w:rsid w:val="4C465DEA"/>
    <w:rsid w:val="4C4F4C3F"/>
    <w:rsid w:val="4C6538AF"/>
    <w:rsid w:val="4C7C718B"/>
    <w:rsid w:val="4C88556D"/>
    <w:rsid w:val="4C8C73CE"/>
    <w:rsid w:val="4C975D73"/>
    <w:rsid w:val="4C9A3D56"/>
    <w:rsid w:val="4C9F4432"/>
    <w:rsid w:val="4CBB4761"/>
    <w:rsid w:val="4CBD7ED0"/>
    <w:rsid w:val="4CC626B4"/>
    <w:rsid w:val="4CD1166F"/>
    <w:rsid w:val="4CD35E39"/>
    <w:rsid w:val="4CE27936"/>
    <w:rsid w:val="4CE71A04"/>
    <w:rsid w:val="4D0C6761"/>
    <w:rsid w:val="4D183E14"/>
    <w:rsid w:val="4D20220D"/>
    <w:rsid w:val="4D60283F"/>
    <w:rsid w:val="4D6B69BB"/>
    <w:rsid w:val="4D812CAB"/>
    <w:rsid w:val="4D921D08"/>
    <w:rsid w:val="4D93478D"/>
    <w:rsid w:val="4DA60964"/>
    <w:rsid w:val="4DB0533F"/>
    <w:rsid w:val="4DB93424"/>
    <w:rsid w:val="4DC4528E"/>
    <w:rsid w:val="4DD47F4F"/>
    <w:rsid w:val="4DE25B1A"/>
    <w:rsid w:val="4DF33177"/>
    <w:rsid w:val="4DF571F5"/>
    <w:rsid w:val="4E061402"/>
    <w:rsid w:val="4E1458CD"/>
    <w:rsid w:val="4E235B10"/>
    <w:rsid w:val="4E2B0E69"/>
    <w:rsid w:val="4E41068C"/>
    <w:rsid w:val="4E5C552A"/>
    <w:rsid w:val="4E685C19"/>
    <w:rsid w:val="4E6F51FA"/>
    <w:rsid w:val="4E731ECE"/>
    <w:rsid w:val="4E8A241F"/>
    <w:rsid w:val="4E8C5C31"/>
    <w:rsid w:val="4E8C7B5A"/>
    <w:rsid w:val="4E8D742E"/>
    <w:rsid w:val="4E915170"/>
    <w:rsid w:val="4E9B7D9D"/>
    <w:rsid w:val="4E9C58C3"/>
    <w:rsid w:val="4EA01857"/>
    <w:rsid w:val="4EA223CA"/>
    <w:rsid w:val="4EAC4736"/>
    <w:rsid w:val="4EB55DC9"/>
    <w:rsid w:val="4EB62A4C"/>
    <w:rsid w:val="4EBE3A8B"/>
    <w:rsid w:val="4ED80FF1"/>
    <w:rsid w:val="4ED876C2"/>
    <w:rsid w:val="4EE751A6"/>
    <w:rsid w:val="4EEE25C2"/>
    <w:rsid w:val="4EF7784F"/>
    <w:rsid w:val="4F29184C"/>
    <w:rsid w:val="4F2F0B5D"/>
    <w:rsid w:val="4F440008"/>
    <w:rsid w:val="4F492507"/>
    <w:rsid w:val="4F5A1A06"/>
    <w:rsid w:val="4F644633"/>
    <w:rsid w:val="4F6B59C1"/>
    <w:rsid w:val="4F872FD5"/>
    <w:rsid w:val="4F960564"/>
    <w:rsid w:val="4FB47241"/>
    <w:rsid w:val="4FCB513D"/>
    <w:rsid w:val="4FE45773"/>
    <w:rsid w:val="4FFF435B"/>
    <w:rsid w:val="500B1837"/>
    <w:rsid w:val="50142188"/>
    <w:rsid w:val="5023629C"/>
    <w:rsid w:val="504A1A7A"/>
    <w:rsid w:val="504B134F"/>
    <w:rsid w:val="50620822"/>
    <w:rsid w:val="506A346D"/>
    <w:rsid w:val="50715AE0"/>
    <w:rsid w:val="50834F8C"/>
    <w:rsid w:val="508448D4"/>
    <w:rsid w:val="50852AB2"/>
    <w:rsid w:val="508C3DDA"/>
    <w:rsid w:val="508F56DF"/>
    <w:rsid w:val="509A0649"/>
    <w:rsid w:val="509E213F"/>
    <w:rsid w:val="50A30B5D"/>
    <w:rsid w:val="50BB2978"/>
    <w:rsid w:val="50CA2BBB"/>
    <w:rsid w:val="50D94D1F"/>
    <w:rsid w:val="50F06291"/>
    <w:rsid w:val="50F523B3"/>
    <w:rsid w:val="51304CA9"/>
    <w:rsid w:val="51321AF3"/>
    <w:rsid w:val="51542485"/>
    <w:rsid w:val="515A4200"/>
    <w:rsid w:val="516721B8"/>
    <w:rsid w:val="516828A6"/>
    <w:rsid w:val="517A638F"/>
    <w:rsid w:val="517E2B19"/>
    <w:rsid w:val="51A21442"/>
    <w:rsid w:val="51AC406F"/>
    <w:rsid w:val="51AD29D4"/>
    <w:rsid w:val="51C8534D"/>
    <w:rsid w:val="51D20A2F"/>
    <w:rsid w:val="51DB7574"/>
    <w:rsid w:val="51DF5C3C"/>
    <w:rsid w:val="51E47CAD"/>
    <w:rsid w:val="51FA5C0C"/>
    <w:rsid w:val="52065E75"/>
    <w:rsid w:val="520B3B32"/>
    <w:rsid w:val="520E2A54"/>
    <w:rsid w:val="52102850"/>
    <w:rsid w:val="52242CE7"/>
    <w:rsid w:val="52302083"/>
    <w:rsid w:val="5237602E"/>
    <w:rsid w:val="52552958"/>
    <w:rsid w:val="526A6404"/>
    <w:rsid w:val="526E0FA4"/>
    <w:rsid w:val="52701F0D"/>
    <w:rsid w:val="527E5A0B"/>
    <w:rsid w:val="528374C6"/>
    <w:rsid w:val="528A5A8C"/>
    <w:rsid w:val="529000C0"/>
    <w:rsid w:val="5291342B"/>
    <w:rsid w:val="5292215D"/>
    <w:rsid w:val="52AE07E0"/>
    <w:rsid w:val="52BA25AA"/>
    <w:rsid w:val="52BB3FAD"/>
    <w:rsid w:val="52C31EF8"/>
    <w:rsid w:val="52CF6267"/>
    <w:rsid w:val="52DE0816"/>
    <w:rsid w:val="52DE64AA"/>
    <w:rsid w:val="52EF7164"/>
    <w:rsid w:val="53114AD1"/>
    <w:rsid w:val="5317774B"/>
    <w:rsid w:val="53446C55"/>
    <w:rsid w:val="534E0E71"/>
    <w:rsid w:val="534E1882"/>
    <w:rsid w:val="53846E6E"/>
    <w:rsid w:val="538C5F06"/>
    <w:rsid w:val="538E494B"/>
    <w:rsid w:val="53BB776E"/>
    <w:rsid w:val="53BF0089"/>
    <w:rsid w:val="53C51035"/>
    <w:rsid w:val="53CD12D6"/>
    <w:rsid w:val="53D0673A"/>
    <w:rsid w:val="53F3502F"/>
    <w:rsid w:val="54523B81"/>
    <w:rsid w:val="546B4646"/>
    <w:rsid w:val="54982328"/>
    <w:rsid w:val="54A3447D"/>
    <w:rsid w:val="54B020C8"/>
    <w:rsid w:val="54BA1F1A"/>
    <w:rsid w:val="54C618EB"/>
    <w:rsid w:val="54E029AD"/>
    <w:rsid w:val="54E07C27"/>
    <w:rsid w:val="54E12281"/>
    <w:rsid w:val="54E44E65"/>
    <w:rsid w:val="54F67CD9"/>
    <w:rsid w:val="550146D2"/>
    <w:rsid w:val="55052414"/>
    <w:rsid w:val="55191A1B"/>
    <w:rsid w:val="551D3A85"/>
    <w:rsid w:val="552A7BCB"/>
    <w:rsid w:val="55490D50"/>
    <w:rsid w:val="554967A4"/>
    <w:rsid w:val="555053ED"/>
    <w:rsid w:val="55570796"/>
    <w:rsid w:val="555D5DAC"/>
    <w:rsid w:val="55716C64"/>
    <w:rsid w:val="55747599"/>
    <w:rsid w:val="5579070C"/>
    <w:rsid w:val="557A7FD8"/>
    <w:rsid w:val="557E3F74"/>
    <w:rsid w:val="5585175D"/>
    <w:rsid w:val="558C48E3"/>
    <w:rsid w:val="558F5954"/>
    <w:rsid w:val="55901C1B"/>
    <w:rsid w:val="55926724"/>
    <w:rsid w:val="559D0F36"/>
    <w:rsid w:val="55B55BE8"/>
    <w:rsid w:val="55BF0815"/>
    <w:rsid w:val="55C66530"/>
    <w:rsid w:val="55EE10FA"/>
    <w:rsid w:val="55F1518D"/>
    <w:rsid w:val="55F53942"/>
    <w:rsid w:val="55FD758F"/>
    <w:rsid w:val="56002BDB"/>
    <w:rsid w:val="56101070"/>
    <w:rsid w:val="56300645"/>
    <w:rsid w:val="56513437"/>
    <w:rsid w:val="565A7E84"/>
    <w:rsid w:val="56660C90"/>
    <w:rsid w:val="56665134"/>
    <w:rsid w:val="56755B53"/>
    <w:rsid w:val="568F468B"/>
    <w:rsid w:val="569537A7"/>
    <w:rsid w:val="569752DF"/>
    <w:rsid w:val="569D261D"/>
    <w:rsid w:val="56A66BBF"/>
    <w:rsid w:val="56AD68BF"/>
    <w:rsid w:val="56CC00BF"/>
    <w:rsid w:val="56D61EF5"/>
    <w:rsid w:val="56D81D27"/>
    <w:rsid w:val="56E34908"/>
    <w:rsid w:val="56EA1851"/>
    <w:rsid w:val="57081D47"/>
    <w:rsid w:val="570F4F7D"/>
    <w:rsid w:val="5714693E"/>
    <w:rsid w:val="572528F9"/>
    <w:rsid w:val="572C0568"/>
    <w:rsid w:val="573C5E95"/>
    <w:rsid w:val="573E1C0D"/>
    <w:rsid w:val="57446EC1"/>
    <w:rsid w:val="575416CA"/>
    <w:rsid w:val="57552F2A"/>
    <w:rsid w:val="575E22AF"/>
    <w:rsid w:val="57631674"/>
    <w:rsid w:val="57720FDC"/>
    <w:rsid w:val="577A36E3"/>
    <w:rsid w:val="578F06BB"/>
    <w:rsid w:val="579D3CD7"/>
    <w:rsid w:val="57A35F14"/>
    <w:rsid w:val="57AF6E13"/>
    <w:rsid w:val="57BF796A"/>
    <w:rsid w:val="57C62C77"/>
    <w:rsid w:val="57C739B1"/>
    <w:rsid w:val="57C94749"/>
    <w:rsid w:val="57E0547D"/>
    <w:rsid w:val="57E32131"/>
    <w:rsid w:val="57E36310"/>
    <w:rsid w:val="57E63DAD"/>
    <w:rsid w:val="57F30C49"/>
    <w:rsid w:val="57F8000E"/>
    <w:rsid w:val="58006EC2"/>
    <w:rsid w:val="58044C05"/>
    <w:rsid w:val="581001F8"/>
    <w:rsid w:val="581501E2"/>
    <w:rsid w:val="581B17D9"/>
    <w:rsid w:val="58354576"/>
    <w:rsid w:val="583F79EB"/>
    <w:rsid w:val="58403DB7"/>
    <w:rsid w:val="58465F0A"/>
    <w:rsid w:val="58533496"/>
    <w:rsid w:val="58603DBA"/>
    <w:rsid w:val="58627B7D"/>
    <w:rsid w:val="586456A3"/>
    <w:rsid w:val="586631C9"/>
    <w:rsid w:val="586C18DB"/>
    <w:rsid w:val="5878286A"/>
    <w:rsid w:val="58784371"/>
    <w:rsid w:val="58816255"/>
    <w:rsid w:val="58871392"/>
    <w:rsid w:val="58A65CBC"/>
    <w:rsid w:val="58A91308"/>
    <w:rsid w:val="58A97A26"/>
    <w:rsid w:val="58B05E79"/>
    <w:rsid w:val="58B662EF"/>
    <w:rsid w:val="58B92EDA"/>
    <w:rsid w:val="58CE6AC7"/>
    <w:rsid w:val="58D76B44"/>
    <w:rsid w:val="58E135C3"/>
    <w:rsid w:val="58F06F37"/>
    <w:rsid w:val="58FC1D80"/>
    <w:rsid w:val="59132545"/>
    <w:rsid w:val="5937111C"/>
    <w:rsid w:val="593D0A3F"/>
    <w:rsid w:val="59591F64"/>
    <w:rsid w:val="59626547"/>
    <w:rsid w:val="596F397C"/>
    <w:rsid w:val="59733AB5"/>
    <w:rsid w:val="598616D0"/>
    <w:rsid w:val="598D0C2A"/>
    <w:rsid w:val="59A321FB"/>
    <w:rsid w:val="59C25874"/>
    <w:rsid w:val="59CF2FF0"/>
    <w:rsid w:val="59CF7268"/>
    <w:rsid w:val="59D22B3E"/>
    <w:rsid w:val="59D423B5"/>
    <w:rsid w:val="59DE1485"/>
    <w:rsid w:val="59DE1584"/>
    <w:rsid w:val="59E476B1"/>
    <w:rsid w:val="59E65F92"/>
    <w:rsid w:val="59FB5B93"/>
    <w:rsid w:val="5A0B7462"/>
    <w:rsid w:val="5A11526B"/>
    <w:rsid w:val="5A210A43"/>
    <w:rsid w:val="5A214188"/>
    <w:rsid w:val="5A291D65"/>
    <w:rsid w:val="5A2B4F02"/>
    <w:rsid w:val="5A2B6347"/>
    <w:rsid w:val="5A2C44D6"/>
    <w:rsid w:val="5A2F3A8F"/>
    <w:rsid w:val="5A3872F9"/>
    <w:rsid w:val="5A3D6864"/>
    <w:rsid w:val="5A477978"/>
    <w:rsid w:val="5A50668A"/>
    <w:rsid w:val="5A53798C"/>
    <w:rsid w:val="5A61633E"/>
    <w:rsid w:val="5A690D4F"/>
    <w:rsid w:val="5A7575F4"/>
    <w:rsid w:val="5A845B89"/>
    <w:rsid w:val="5A8E5365"/>
    <w:rsid w:val="5A9D6003"/>
    <w:rsid w:val="5AA157F0"/>
    <w:rsid w:val="5AA77AC9"/>
    <w:rsid w:val="5AB6510A"/>
    <w:rsid w:val="5AC16DDD"/>
    <w:rsid w:val="5AC62645"/>
    <w:rsid w:val="5ACC49AD"/>
    <w:rsid w:val="5AEB5C08"/>
    <w:rsid w:val="5AF2343A"/>
    <w:rsid w:val="5AF96577"/>
    <w:rsid w:val="5AFA55AA"/>
    <w:rsid w:val="5B0333C0"/>
    <w:rsid w:val="5B05325B"/>
    <w:rsid w:val="5B10566E"/>
    <w:rsid w:val="5B286CA1"/>
    <w:rsid w:val="5B311471"/>
    <w:rsid w:val="5B3931F1"/>
    <w:rsid w:val="5B4215C4"/>
    <w:rsid w:val="5B4A632A"/>
    <w:rsid w:val="5B686CE2"/>
    <w:rsid w:val="5B7756EE"/>
    <w:rsid w:val="5B9F0D61"/>
    <w:rsid w:val="5BB93F58"/>
    <w:rsid w:val="5BCB77E7"/>
    <w:rsid w:val="5BD17DC0"/>
    <w:rsid w:val="5BE03293"/>
    <w:rsid w:val="5BE56AFB"/>
    <w:rsid w:val="5BE66CE8"/>
    <w:rsid w:val="5BF44F90"/>
    <w:rsid w:val="5BFF15A3"/>
    <w:rsid w:val="5C043425"/>
    <w:rsid w:val="5C050F4B"/>
    <w:rsid w:val="5C171193"/>
    <w:rsid w:val="5C294C3A"/>
    <w:rsid w:val="5C355D8F"/>
    <w:rsid w:val="5C3B4B0C"/>
    <w:rsid w:val="5C4963D2"/>
    <w:rsid w:val="5C4E46A0"/>
    <w:rsid w:val="5C522F78"/>
    <w:rsid w:val="5C5542AD"/>
    <w:rsid w:val="5C5D56FD"/>
    <w:rsid w:val="5C626C2B"/>
    <w:rsid w:val="5C695462"/>
    <w:rsid w:val="5C6A0DAE"/>
    <w:rsid w:val="5C707ACF"/>
    <w:rsid w:val="5C844566"/>
    <w:rsid w:val="5C8956D8"/>
    <w:rsid w:val="5C9F4EFC"/>
    <w:rsid w:val="5CAF3FAB"/>
    <w:rsid w:val="5CDA4186"/>
    <w:rsid w:val="5CDA5F34"/>
    <w:rsid w:val="5CDC7EFE"/>
    <w:rsid w:val="5CDE4835"/>
    <w:rsid w:val="5CF8285E"/>
    <w:rsid w:val="5D027239"/>
    <w:rsid w:val="5D1443E0"/>
    <w:rsid w:val="5D225127"/>
    <w:rsid w:val="5D276C9F"/>
    <w:rsid w:val="5D3D3569"/>
    <w:rsid w:val="5D465377"/>
    <w:rsid w:val="5D4B5FF4"/>
    <w:rsid w:val="5D4E305F"/>
    <w:rsid w:val="5D852344"/>
    <w:rsid w:val="5D87534B"/>
    <w:rsid w:val="5D88281C"/>
    <w:rsid w:val="5D8A5BAC"/>
    <w:rsid w:val="5D8F6D1E"/>
    <w:rsid w:val="5D9C09B1"/>
    <w:rsid w:val="5DA70E69"/>
    <w:rsid w:val="5DAC4FF3"/>
    <w:rsid w:val="5DD03F39"/>
    <w:rsid w:val="5DD230AF"/>
    <w:rsid w:val="5DDF4559"/>
    <w:rsid w:val="5DE66F97"/>
    <w:rsid w:val="5DE93BE1"/>
    <w:rsid w:val="5DEA3879"/>
    <w:rsid w:val="5DF56BF9"/>
    <w:rsid w:val="5DFB43B4"/>
    <w:rsid w:val="5E0169B5"/>
    <w:rsid w:val="5E0510CB"/>
    <w:rsid w:val="5E193D29"/>
    <w:rsid w:val="5E1C257C"/>
    <w:rsid w:val="5E1E4546"/>
    <w:rsid w:val="5E325581"/>
    <w:rsid w:val="5E45528C"/>
    <w:rsid w:val="5E4C2E61"/>
    <w:rsid w:val="5E56783C"/>
    <w:rsid w:val="5E701478"/>
    <w:rsid w:val="5E7A7F0D"/>
    <w:rsid w:val="5E7F4FE5"/>
    <w:rsid w:val="5E8F07CB"/>
    <w:rsid w:val="5EA94901"/>
    <w:rsid w:val="5EAE1426"/>
    <w:rsid w:val="5EB36A3D"/>
    <w:rsid w:val="5EC57986"/>
    <w:rsid w:val="5EC944B2"/>
    <w:rsid w:val="5ED11FD6"/>
    <w:rsid w:val="5EE44A90"/>
    <w:rsid w:val="5EF271CB"/>
    <w:rsid w:val="5F351B48"/>
    <w:rsid w:val="5F506981"/>
    <w:rsid w:val="5F58754A"/>
    <w:rsid w:val="5F593A88"/>
    <w:rsid w:val="5F6212EE"/>
    <w:rsid w:val="5F8B1766"/>
    <w:rsid w:val="5F8B79B9"/>
    <w:rsid w:val="5FA666FE"/>
    <w:rsid w:val="5FAF18FA"/>
    <w:rsid w:val="5FD94B1C"/>
    <w:rsid w:val="5FE86BBA"/>
    <w:rsid w:val="60094784"/>
    <w:rsid w:val="6058575B"/>
    <w:rsid w:val="60635AF5"/>
    <w:rsid w:val="60713702"/>
    <w:rsid w:val="607448F1"/>
    <w:rsid w:val="60831ABD"/>
    <w:rsid w:val="60964868"/>
    <w:rsid w:val="60970099"/>
    <w:rsid w:val="609B3C2C"/>
    <w:rsid w:val="609E05CA"/>
    <w:rsid w:val="60A61796"/>
    <w:rsid w:val="60AF1348"/>
    <w:rsid w:val="60C13B94"/>
    <w:rsid w:val="60C70EC5"/>
    <w:rsid w:val="60EA17A6"/>
    <w:rsid w:val="60EF30AC"/>
    <w:rsid w:val="61000BA7"/>
    <w:rsid w:val="61096DE8"/>
    <w:rsid w:val="610B2DC0"/>
    <w:rsid w:val="610C4B2A"/>
    <w:rsid w:val="6112322E"/>
    <w:rsid w:val="61181042"/>
    <w:rsid w:val="611A0FF5"/>
    <w:rsid w:val="611D0AE5"/>
    <w:rsid w:val="61305096"/>
    <w:rsid w:val="6145382D"/>
    <w:rsid w:val="614E5143"/>
    <w:rsid w:val="61510322"/>
    <w:rsid w:val="615A2999"/>
    <w:rsid w:val="6163358D"/>
    <w:rsid w:val="61653F38"/>
    <w:rsid w:val="616B1315"/>
    <w:rsid w:val="61700C15"/>
    <w:rsid w:val="617756C2"/>
    <w:rsid w:val="617962B5"/>
    <w:rsid w:val="617C580C"/>
    <w:rsid w:val="61821096"/>
    <w:rsid w:val="61B431F8"/>
    <w:rsid w:val="61C13B66"/>
    <w:rsid w:val="61CB7C48"/>
    <w:rsid w:val="61CD1D10"/>
    <w:rsid w:val="61CD6067"/>
    <w:rsid w:val="61CE3B8D"/>
    <w:rsid w:val="61DC62AA"/>
    <w:rsid w:val="61EE6C03"/>
    <w:rsid w:val="61F22DD7"/>
    <w:rsid w:val="62006D65"/>
    <w:rsid w:val="62157664"/>
    <w:rsid w:val="622B6183"/>
    <w:rsid w:val="62377985"/>
    <w:rsid w:val="623E51B7"/>
    <w:rsid w:val="62595B4D"/>
    <w:rsid w:val="625C563D"/>
    <w:rsid w:val="6272375A"/>
    <w:rsid w:val="62895310"/>
    <w:rsid w:val="62903396"/>
    <w:rsid w:val="62944DD7"/>
    <w:rsid w:val="62A212A2"/>
    <w:rsid w:val="62A33E40"/>
    <w:rsid w:val="62B62F9F"/>
    <w:rsid w:val="62C81FBC"/>
    <w:rsid w:val="62CC6341"/>
    <w:rsid w:val="62D519DD"/>
    <w:rsid w:val="62DE7F8E"/>
    <w:rsid w:val="62EC57D8"/>
    <w:rsid w:val="62F21146"/>
    <w:rsid w:val="62F77BBC"/>
    <w:rsid w:val="630B32EB"/>
    <w:rsid w:val="630E6305"/>
    <w:rsid w:val="63112111"/>
    <w:rsid w:val="6315592F"/>
    <w:rsid w:val="631A352E"/>
    <w:rsid w:val="634D3565"/>
    <w:rsid w:val="636B656F"/>
    <w:rsid w:val="636C7B02"/>
    <w:rsid w:val="639130C5"/>
    <w:rsid w:val="63AE011A"/>
    <w:rsid w:val="63B468C1"/>
    <w:rsid w:val="63CD4B17"/>
    <w:rsid w:val="63EB41E9"/>
    <w:rsid w:val="63FF44D2"/>
    <w:rsid w:val="63FF7110"/>
    <w:rsid w:val="640A3216"/>
    <w:rsid w:val="642D3937"/>
    <w:rsid w:val="64323C2D"/>
    <w:rsid w:val="645273AA"/>
    <w:rsid w:val="646031C3"/>
    <w:rsid w:val="646C600B"/>
    <w:rsid w:val="647318C5"/>
    <w:rsid w:val="647829EF"/>
    <w:rsid w:val="64801AB7"/>
    <w:rsid w:val="648B4941"/>
    <w:rsid w:val="64A61D2C"/>
    <w:rsid w:val="64BD6867"/>
    <w:rsid w:val="64CF20F6"/>
    <w:rsid w:val="64E244B2"/>
    <w:rsid w:val="64EA6E16"/>
    <w:rsid w:val="65022256"/>
    <w:rsid w:val="65051FBC"/>
    <w:rsid w:val="650C6EA7"/>
    <w:rsid w:val="652256BC"/>
    <w:rsid w:val="652F51CB"/>
    <w:rsid w:val="65392EB0"/>
    <w:rsid w:val="654B5B61"/>
    <w:rsid w:val="655772C2"/>
    <w:rsid w:val="65663B79"/>
    <w:rsid w:val="65705687"/>
    <w:rsid w:val="65735DBD"/>
    <w:rsid w:val="6578278E"/>
    <w:rsid w:val="657A4758"/>
    <w:rsid w:val="658A0400"/>
    <w:rsid w:val="65921AA2"/>
    <w:rsid w:val="65A05ABF"/>
    <w:rsid w:val="65A54411"/>
    <w:rsid w:val="65A8477F"/>
    <w:rsid w:val="65B337C6"/>
    <w:rsid w:val="65BE54F7"/>
    <w:rsid w:val="65C838FF"/>
    <w:rsid w:val="65C9123C"/>
    <w:rsid w:val="65E16585"/>
    <w:rsid w:val="65E63B9C"/>
    <w:rsid w:val="65F04A1A"/>
    <w:rsid w:val="65F52031"/>
    <w:rsid w:val="66153AFA"/>
    <w:rsid w:val="662B13D6"/>
    <w:rsid w:val="664B39FF"/>
    <w:rsid w:val="664D37C1"/>
    <w:rsid w:val="664D7F78"/>
    <w:rsid w:val="66571E2F"/>
    <w:rsid w:val="66967D86"/>
    <w:rsid w:val="669B55EE"/>
    <w:rsid w:val="66A23F66"/>
    <w:rsid w:val="66B276B6"/>
    <w:rsid w:val="66C13CC1"/>
    <w:rsid w:val="66C417DF"/>
    <w:rsid w:val="66C7577B"/>
    <w:rsid w:val="66D47E98"/>
    <w:rsid w:val="66D740F8"/>
    <w:rsid w:val="66EA205F"/>
    <w:rsid w:val="670047E9"/>
    <w:rsid w:val="67223BC8"/>
    <w:rsid w:val="67490214"/>
    <w:rsid w:val="674C58BB"/>
    <w:rsid w:val="67512E8F"/>
    <w:rsid w:val="676B6497"/>
    <w:rsid w:val="678A0557"/>
    <w:rsid w:val="67987117"/>
    <w:rsid w:val="679E5D59"/>
    <w:rsid w:val="67B13D35"/>
    <w:rsid w:val="67B33F51"/>
    <w:rsid w:val="67D068B1"/>
    <w:rsid w:val="67D619EE"/>
    <w:rsid w:val="67DA055A"/>
    <w:rsid w:val="67DB3598"/>
    <w:rsid w:val="67E660D5"/>
    <w:rsid w:val="67F65BEC"/>
    <w:rsid w:val="67FA7E9C"/>
    <w:rsid w:val="67FB7376"/>
    <w:rsid w:val="680227E3"/>
    <w:rsid w:val="68024591"/>
    <w:rsid w:val="680336DD"/>
    <w:rsid w:val="68046C31"/>
    <w:rsid w:val="681A436B"/>
    <w:rsid w:val="681F3395"/>
    <w:rsid w:val="682228AA"/>
    <w:rsid w:val="6834346E"/>
    <w:rsid w:val="684F3C7A"/>
    <w:rsid w:val="68517281"/>
    <w:rsid w:val="685E3AE4"/>
    <w:rsid w:val="686139AD"/>
    <w:rsid w:val="68774D15"/>
    <w:rsid w:val="68776D2D"/>
    <w:rsid w:val="68945B31"/>
    <w:rsid w:val="689F17B3"/>
    <w:rsid w:val="68A45648"/>
    <w:rsid w:val="68A4728C"/>
    <w:rsid w:val="68BF2482"/>
    <w:rsid w:val="68CA78C3"/>
    <w:rsid w:val="68D73C6F"/>
    <w:rsid w:val="68DB72BC"/>
    <w:rsid w:val="68E32614"/>
    <w:rsid w:val="68EA6809"/>
    <w:rsid w:val="68EC1783"/>
    <w:rsid w:val="68EF720B"/>
    <w:rsid w:val="69021FA8"/>
    <w:rsid w:val="6942558D"/>
    <w:rsid w:val="694D7A8E"/>
    <w:rsid w:val="6954706E"/>
    <w:rsid w:val="69584116"/>
    <w:rsid w:val="697838DF"/>
    <w:rsid w:val="69800585"/>
    <w:rsid w:val="699B6A4B"/>
    <w:rsid w:val="69A43B52"/>
    <w:rsid w:val="69AE2061"/>
    <w:rsid w:val="69B83AA1"/>
    <w:rsid w:val="69CA4F2A"/>
    <w:rsid w:val="69CA7330"/>
    <w:rsid w:val="69CB5582"/>
    <w:rsid w:val="69D871E5"/>
    <w:rsid w:val="69F625C0"/>
    <w:rsid w:val="6A044B40"/>
    <w:rsid w:val="6A184540"/>
    <w:rsid w:val="6A1B0D99"/>
    <w:rsid w:val="6A1C4030"/>
    <w:rsid w:val="6A1F4290"/>
    <w:rsid w:val="6A31115D"/>
    <w:rsid w:val="6A3C6480"/>
    <w:rsid w:val="6A440E91"/>
    <w:rsid w:val="6A4946F9"/>
    <w:rsid w:val="6A4A78D3"/>
    <w:rsid w:val="6A633A0D"/>
    <w:rsid w:val="6A75300F"/>
    <w:rsid w:val="6A792CD4"/>
    <w:rsid w:val="6A800409"/>
    <w:rsid w:val="6A9728CC"/>
    <w:rsid w:val="6AA861CF"/>
    <w:rsid w:val="6AB65EB1"/>
    <w:rsid w:val="6AC429C9"/>
    <w:rsid w:val="6AC975E8"/>
    <w:rsid w:val="6ACA3C59"/>
    <w:rsid w:val="6ACD0E86"/>
    <w:rsid w:val="6AD00976"/>
    <w:rsid w:val="6AD26AEF"/>
    <w:rsid w:val="6AE41B11"/>
    <w:rsid w:val="6AE442D4"/>
    <w:rsid w:val="6AE71DBE"/>
    <w:rsid w:val="6AF6662F"/>
    <w:rsid w:val="6AF723A7"/>
    <w:rsid w:val="6AFE54E3"/>
    <w:rsid w:val="6B3271AE"/>
    <w:rsid w:val="6B3602B2"/>
    <w:rsid w:val="6B566EFB"/>
    <w:rsid w:val="6B5C045C"/>
    <w:rsid w:val="6B713F07"/>
    <w:rsid w:val="6B7E03D2"/>
    <w:rsid w:val="6B811C71"/>
    <w:rsid w:val="6B96396E"/>
    <w:rsid w:val="6BA86329"/>
    <w:rsid w:val="6BAB5B17"/>
    <w:rsid w:val="6BC23724"/>
    <w:rsid w:val="6BC447FB"/>
    <w:rsid w:val="6BCE29CA"/>
    <w:rsid w:val="6BE9336A"/>
    <w:rsid w:val="6BEC7A32"/>
    <w:rsid w:val="6BFB7930"/>
    <w:rsid w:val="6C00528B"/>
    <w:rsid w:val="6C022DB1"/>
    <w:rsid w:val="6C0578D5"/>
    <w:rsid w:val="6C1256EA"/>
    <w:rsid w:val="6C2150AB"/>
    <w:rsid w:val="6C4F76AE"/>
    <w:rsid w:val="6C6B0957"/>
    <w:rsid w:val="6C6D2921"/>
    <w:rsid w:val="6C8859AD"/>
    <w:rsid w:val="6C953C26"/>
    <w:rsid w:val="6CAB51F7"/>
    <w:rsid w:val="6CBE13CE"/>
    <w:rsid w:val="6CC95BD9"/>
    <w:rsid w:val="6CCB4ED2"/>
    <w:rsid w:val="6CD24E8A"/>
    <w:rsid w:val="6CDF6931"/>
    <w:rsid w:val="6CF43042"/>
    <w:rsid w:val="6CFF7C19"/>
    <w:rsid w:val="6D0019E7"/>
    <w:rsid w:val="6D1671EC"/>
    <w:rsid w:val="6D17288C"/>
    <w:rsid w:val="6D190078"/>
    <w:rsid w:val="6D2154B9"/>
    <w:rsid w:val="6D37776E"/>
    <w:rsid w:val="6D501DF3"/>
    <w:rsid w:val="6D69229E"/>
    <w:rsid w:val="6D793547"/>
    <w:rsid w:val="6D837F22"/>
    <w:rsid w:val="6D8819DC"/>
    <w:rsid w:val="6D91263F"/>
    <w:rsid w:val="6DAC3B9E"/>
    <w:rsid w:val="6DFA4688"/>
    <w:rsid w:val="6E0B0643"/>
    <w:rsid w:val="6E1E6EDE"/>
    <w:rsid w:val="6E296E55"/>
    <w:rsid w:val="6E2C47C6"/>
    <w:rsid w:val="6E34121C"/>
    <w:rsid w:val="6E3665A2"/>
    <w:rsid w:val="6E390801"/>
    <w:rsid w:val="6E407BC1"/>
    <w:rsid w:val="6E4E5E7C"/>
    <w:rsid w:val="6E531FEA"/>
    <w:rsid w:val="6E58315D"/>
    <w:rsid w:val="6E5D2F7B"/>
    <w:rsid w:val="6E6B7334"/>
    <w:rsid w:val="6E7C32EF"/>
    <w:rsid w:val="6E8C7305"/>
    <w:rsid w:val="6E971ED7"/>
    <w:rsid w:val="6EAB7BA7"/>
    <w:rsid w:val="6EBA7973"/>
    <w:rsid w:val="6EBC7B8F"/>
    <w:rsid w:val="6EBD1212"/>
    <w:rsid w:val="6ECD27A0"/>
    <w:rsid w:val="6ED00F45"/>
    <w:rsid w:val="6ED627E6"/>
    <w:rsid w:val="6EDA0016"/>
    <w:rsid w:val="6EE91E80"/>
    <w:rsid w:val="6EF2710D"/>
    <w:rsid w:val="6F005707"/>
    <w:rsid w:val="6F012DFC"/>
    <w:rsid w:val="6F0137F4"/>
    <w:rsid w:val="6F190B3E"/>
    <w:rsid w:val="6F1B24A2"/>
    <w:rsid w:val="6F1E6154"/>
    <w:rsid w:val="6F2968A7"/>
    <w:rsid w:val="6F302FFA"/>
    <w:rsid w:val="6F413BF1"/>
    <w:rsid w:val="6F571666"/>
    <w:rsid w:val="6F5A15C2"/>
    <w:rsid w:val="6F664CA3"/>
    <w:rsid w:val="6F674E66"/>
    <w:rsid w:val="6F747DE4"/>
    <w:rsid w:val="6F7A7103"/>
    <w:rsid w:val="6F88750F"/>
    <w:rsid w:val="6F8A5598"/>
    <w:rsid w:val="6F926806"/>
    <w:rsid w:val="6F944668"/>
    <w:rsid w:val="6F993A2D"/>
    <w:rsid w:val="6FB73B3E"/>
    <w:rsid w:val="6FC36CFC"/>
    <w:rsid w:val="6FC50CC6"/>
    <w:rsid w:val="6FC614C4"/>
    <w:rsid w:val="6FC63B13"/>
    <w:rsid w:val="6FDE3B35"/>
    <w:rsid w:val="6FE078AE"/>
    <w:rsid w:val="6FE56251"/>
    <w:rsid w:val="6FF944CB"/>
    <w:rsid w:val="700A0ADD"/>
    <w:rsid w:val="70137154"/>
    <w:rsid w:val="70191889"/>
    <w:rsid w:val="70245BC2"/>
    <w:rsid w:val="702A59C8"/>
    <w:rsid w:val="7036571F"/>
    <w:rsid w:val="703D085C"/>
    <w:rsid w:val="70425E72"/>
    <w:rsid w:val="70447E3C"/>
    <w:rsid w:val="70453991"/>
    <w:rsid w:val="704F058F"/>
    <w:rsid w:val="70763D6E"/>
    <w:rsid w:val="708578E3"/>
    <w:rsid w:val="70862203"/>
    <w:rsid w:val="70A66401"/>
    <w:rsid w:val="70AE52B6"/>
    <w:rsid w:val="70C04FE9"/>
    <w:rsid w:val="70DA60AB"/>
    <w:rsid w:val="70E01E78"/>
    <w:rsid w:val="70ED00E0"/>
    <w:rsid w:val="70F4495C"/>
    <w:rsid w:val="70F83AFB"/>
    <w:rsid w:val="70FC24C5"/>
    <w:rsid w:val="710778C2"/>
    <w:rsid w:val="710D6480"/>
    <w:rsid w:val="711C44E0"/>
    <w:rsid w:val="711D243B"/>
    <w:rsid w:val="71296B94"/>
    <w:rsid w:val="713003C1"/>
    <w:rsid w:val="71327C95"/>
    <w:rsid w:val="713954C7"/>
    <w:rsid w:val="71593A14"/>
    <w:rsid w:val="71723296"/>
    <w:rsid w:val="717C3270"/>
    <w:rsid w:val="71953A51"/>
    <w:rsid w:val="71BC7EA6"/>
    <w:rsid w:val="71BE1A1A"/>
    <w:rsid w:val="71D00F04"/>
    <w:rsid w:val="71D05C24"/>
    <w:rsid w:val="71D13952"/>
    <w:rsid w:val="71EF1DC2"/>
    <w:rsid w:val="71FA1BF4"/>
    <w:rsid w:val="72021D5D"/>
    <w:rsid w:val="72037883"/>
    <w:rsid w:val="72057D7B"/>
    <w:rsid w:val="72127AC6"/>
    <w:rsid w:val="72457E9C"/>
    <w:rsid w:val="72514A93"/>
    <w:rsid w:val="72604CD6"/>
    <w:rsid w:val="72606A84"/>
    <w:rsid w:val="72647E09"/>
    <w:rsid w:val="726A345E"/>
    <w:rsid w:val="72704EB7"/>
    <w:rsid w:val="727F1BF0"/>
    <w:rsid w:val="72802C82"/>
    <w:rsid w:val="729A01E8"/>
    <w:rsid w:val="729F57FE"/>
    <w:rsid w:val="72AE5A41"/>
    <w:rsid w:val="72B34E05"/>
    <w:rsid w:val="72B42707"/>
    <w:rsid w:val="72B55021"/>
    <w:rsid w:val="72B80419"/>
    <w:rsid w:val="72C139C6"/>
    <w:rsid w:val="72CB212B"/>
    <w:rsid w:val="72CB59B8"/>
    <w:rsid w:val="72F24FF2"/>
    <w:rsid w:val="72F5541E"/>
    <w:rsid w:val="72F843B5"/>
    <w:rsid w:val="73045B99"/>
    <w:rsid w:val="731D4975"/>
    <w:rsid w:val="734A1F2E"/>
    <w:rsid w:val="735D041C"/>
    <w:rsid w:val="73700F48"/>
    <w:rsid w:val="73781BAB"/>
    <w:rsid w:val="73830C7C"/>
    <w:rsid w:val="739724CE"/>
    <w:rsid w:val="73A0182E"/>
    <w:rsid w:val="73A63C37"/>
    <w:rsid w:val="73B61051"/>
    <w:rsid w:val="73BB6668"/>
    <w:rsid w:val="73C843DC"/>
    <w:rsid w:val="73C858A6"/>
    <w:rsid w:val="73C872C5"/>
    <w:rsid w:val="73C942BE"/>
    <w:rsid w:val="73E07E7C"/>
    <w:rsid w:val="73E13BF4"/>
    <w:rsid w:val="73ED2599"/>
    <w:rsid w:val="73EE70B2"/>
    <w:rsid w:val="73F23D03"/>
    <w:rsid w:val="74003100"/>
    <w:rsid w:val="74014C76"/>
    <w:rsid w:val="74124849"/>
    <w:rsid w:val="741331F4"/>
    <w:rsid w:val="741E09A4"/>
    <w:rsid w:val="74256F2C"/>
    <w:rsid w:val="742B3440"/>
    <w:rsid w:val="7434374C"/>
    <w:rsid w:val="743551FF"/>
    <w:rsid w:val="74404DBF"/>
    <w:rsid w:val="744F3806"/>
    <w:rsid w:val="746234AE"/>
    <w:rsid w:val="746C0889"/>
    <w:rsid w:val="74714F78"/>
    <w:rsid w:val="74755D42"/>
    <w:rsid w:val="747C3679"/>
    <w:rsid w:val="7483103A"/>
    <w:rsid w:val="74983CAD"/>
    <w:rsid w:val="74B607F5"/>
    <w:rsid w:val="74B65081"/>
    <w:rsid w:val="74B84955"/>
    <w:rsid w:val="74BB2C78"/>
    <w:rsid w:val="74DD0860"/>
    <w:rsid w:val="74F04CC7"/>
    <w:rsid w:val="75012EAD"/>
    <w:rsid w:val="750C50C9"/>
    <w:rsid w:val="7516332D"/>
    <w:rsid w:val="75287D2D"/>
    <w:rsid w:val="753C7334"/>
    <w:rsid w:val="754E283C"/>
    <w:rsid w:val="75524DAA"/>
    <w:rsid w:val="75691C2A"/>
    <w:rsid w:val="756B7C19"/>
    <w:rsid w:val="757A60F6"/>
    <w:rsid w:val="75987B25"/>
    <w:rsid w:val="75A5590C"/>
    <w:rsid w:val="75BB1D61"/>
    <w:rsid w:val="75CD79D6"/>
    <w:rsid w:val="75DE43E2"/>
    <w:rsid w:val="75E26B52"/>
    <w:rsid w:val="75E579CC"/>
    <w:rsid w:val="75F81282"/>
    <w:rsid w:val="7601057E"/>
    <w:rsid w:val="76011404"/>
    <w:rsid w:val="76137055"/>
    <w:rsid w:val="76320737"/>
    <w:rsid w:val="763262BF"/>
    <w:rsid w:val="76555D0F"/>
    <w:rsid w:val="76592B1C"/>
    <w:rsid w:val="765E32DA"/>
    <w:rsid w:val="765E4974"/>
    <w:rsid w:val="76726D86"/>
    <w:rsid w:val="76784794"/>
    <w:rsid w:val="767D7C04"/>
    <w:rsid w:val="768216BE"/>
    <w:rsid w:val="768A2321"/>
    <w:rsid w:val="769E5DCD"/>
    <w:rsid w:val="76AC04E9"/>
    <w:rsid w:val="76AE4262"/>
    <w:rsid w:val="76B00CA3"/>
    <w:rsid w:val="76B15B00"/>
    <w:rsid w:val="76B36603"/>
    <w:rsid w:val="76B42B3F"/>
    <w:rsid w:val="76DB0DCF"/>
    <w:rsid w:val="76EA5970"/>
    <w:rsid w:val="76F123A0"/>
    <w:rsid w:val="76F23A37"/>
    <w:rsid w:val="770C71DA"/>
    <w:rsid w:val="77123106"/>
    <w:rsid w:val="77175CEA"/>
    <w:rsid w:val="772444B9"/>
    <w:rsid w:val="77536DAE"/>
    <w:rsid w:val="7758279B"/>
    <w:rsid w:val="77846423"/>
    <w:rsid w:val="77A229E7"/>
    <w:rsid w:val="77AE4249"/>
    <w:rsid w:val="77BA09E4"/>
    <w:rsid w:val="77C371D2"/>
    <w:rsid w:val="77C41863"/>
    <w:rsid w:val="77DC095A"/>
    <w:rsid w:val="77F0668A"/>
    <w:rsid w:val="77F1676E"/>
    <w:rsid w:val="780F5B42"/>
    <w:rsid w:val="78144598"/>
    <w:rsid w:val="781525C6"/>
    <w:rsid w:val="7819123D"/>
    <w:rsid w:val="78210641"/>
    <w:rsid w:val="78273E1A"/>
    <w:rsid w:val="78444576"/>
    <w:rsid w:val="785927D1"/>
    <w:rsid w:val="786077DD"/>
    <w:rsid w:val="786C7F30"/>
    <w:rsid w:val="789027CC"/>
    <w:rsid w:val="789B22A0"/>
    <w:rsid w:val="789F7F95"/>
    <w:rsid w:val="78B0705F"/>
    <w:rsid w:val="78B71B82"/>
    <w:rsid w:val="78F0393B"/>
    <w:rsid w:val="78F246B6"/>
    <w:rsid w:val="790051EE"/>
    <w:rsid w:val="79061834"/>
    <w:rsid w:val="79073485"/>
    <w:rsid w:val="79132AA2"/>
    <w:rsid w:val="792D67AB"/>
    <w:rsid w:val="793842B6"/>
    <w:rsid w:val="79450781"/>
    <w:rsid w:val="796B643A"/>
    <w:rsid w:val="797D2A1C"/>
    <w:rsid w:val="797E3415"/>
    <w:rsid w:val="79817A0B"/>
    <w:rsid w:val="798474FC"/>
    <w:rsid w:val="798665C3"/>
    <w:rsid w:val="798B6ADC"/>
    <w:rsid w:val="79946D25"/>
    <w:rsid w:val="79BD12D1"/>
    <w:rsid w:val="79CE18B5"/>
    <w:rsid w:val="79E875CE"/>
    <w:rsid w:val="7A046E64"/>
    <w:rsid w:val="7A202934"/>
    <w:rsid w:val="7A293BFF"/>
    <w:rsid w:val="7A4A6662"/>
    <w:rsid w:val="7A550EF1"/>
    <w:rsid w:val="7A5821DF"/>
    <w:rsid w:val="7A5944E4"/>
    <w:rsid w:val="7A7341B3"/>
    <w:rsid w:val="7A773AA0"/>
    <w:rsid w:val="7AB2248F"/>
    <w:rsid w:val="7AB61D55"/>
    <w:rsid w:val="7AC1208A"/>
    <w:rsid w:val="7AD2612C"/>
    <w:rsid w:val="7AE66D0A"/>
    <w:rsid w:val="7B002BB2"/>
    <w:rsid w:val="7B034450"/>
    <w:rsid w:val="7B09415C"/>
    <w:rsid w:val="7B0E1773"/>
    <w:rsid w:val="7B116B6D"/>
    <w:rsid w:val="7B18614D"/>
    <w:rsid w:val="7B1B3E90"/>
    <w:rsid w:val="7B204079"/>
    <w:rsid w:val="7B2A7C2F"/>
    <w:rsid w:val="7B33595E"/>
    <w:rsid w:val="7B581988"/>
    <w:rsid w:val="7B613FD3"/>
    <w:rsid w:val="7B6A5565"/>
    <w:rsid w:val="7B6E5D6D"/>
    <w:rsid w:val="7B9A6B62"/>
    <w:rsid w:val="7BA14395"/>
    <w:rsid w:val="7BB14AB9"/>
    <w:rsid w:val="7BF9350C"/>
    <w:rsid w:val="7C053E33"/>
    <w:rsid w:val="7C134B67"/>
    <w:rsid w:val="7C175DA6"/>
    <w:rsid w:val="7C393047"/>
    <w:rsid w:val="7C533548"/>
    <w:rsid w:val="7C6453C2"/>
    <w:rsid w:val="7C7607F1"/>
    <w:rsid w:val="7C975798"/>
    <w:rsid w:val="7C9E5710"/>
    <w:rsid w:val="7CA852AF"/>
    <w:rsid w:val="7CBA41A2"/>
    <w:rsid w:val="7CBC51FE"/>
    <w:rsid w:val="7CC876FF"/>
    <w:rsid w:val="7CC94868"/>
    <w:rsid w:val="7CCA1E35"/>
    <w:rsid w:val="7CD42548"/>
    <w:rsid w:val="7CE9270B"/>
    <w:rsid w:val="7CED7166"/>
    <w:rsid w:val="7CF03837"/>
    <w:rsid w:val="7CF95B0B"/>
    <w:rsid w:val="7D0163B1"/>
    <w:rsid w:val="7D1355EF"/>
    <w:rsid w:val="7D17601C"/>
    <w:rsid w:val="7D292894"/>
    <w:rsid w:val="7D2C7C8E"/>
    <w:rsid w:val="7D311748"/>
    <w:rsid w:val="7D443613"/>
    <w:rsid w:val="7D450364"/>
    <w:rsid w:val="7D47087D"/>
    <w:rsid w:val="7D4869AF"/>
    <w:rsid w:val="7D575847"/>
    <w:rsid w:val="7D7428B1"/>
    <w:rsid w:val="7D847ACA"/>
    <w:rsid w:val="7D906114"/>
    <w:rsid w:val="7DA3487F"/>
    <w:rsid w:val="7DB859C6"/>
    <w:rsid w:val="7DC12D80"/>
    <w:rsid w:val="7DCC321F"/>
    <w:rsid w:val="7DCE7506"/>
    <w:rsid w:val="7DDF214D"/>
    <w:rsid w:val="7DE247F1"/>
    <w:rsid w:val="7DF33E93"/>
    <w:rsid w:val="7E051E2B"/>
    <w:rsid w:val="7E2B263C"/>
    <w:rsid w:val="7E3D0B09"/>
    <w:rsid w:val="7E446C12"/>
    <w:rsid w:val="7E486D4A"/>
    <w:rsid w:val="7E59149E"/>
    <w:rsid w:val="7E5F6A40"/>
    <w:rsid w:val="7E786F03"/>
    <w:rsid w:val="7E7924D3"/>
    <w:rsid w:val="7E7C69F3"/>
    <w:rsid w:val="7E7F1AD5"/>
    <w:rsid w:val="7E865051"/>
    <w:rsid w:val="7E9A50CB"/>
    <w:rsid w:val="7EED78F1"/>
    <w:rsid w:val="7F003343"/>
    <w:rsid w:val="7F0070C4"/>
    <w:rsid w:val="7F030EC3"/>
    <w:rsid w:val="7F116BFC"/>
    <w:rsid w:val="7F2051AE"/>
    <w:rsid w:val="7F2301A8"/>
    <w:rsid w:val="7F40686E"/>
    <w:rsid w:val="7F5931D8"/>
    <w:rsid w:val="7F5D2460"/>
    <w:rsid w:val="7F64534F"/>
    <w:rsid w:val="7F6A2CF0"/>
    <w:rsid w:val="7F726E06"/>
    <w:rsid w:val="7F74591C"/>
    <w:rsid w:val="7F752ADF"/>
    <w:rsid w:val="7F7B4EFD"/>
    <w:rsid w:val="7F963AE5"/>
    <w:rsid w:val="7FA74A90"/>
    <w:rsid w:val="7FB87EFF"/>
    <w:rsid w:val="7FDD42AA"/>
    <w:rsid w:val="7FF26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1E5BEDE"/>
  <w15:docId w15:val="{9CD16672-C5BB-4C66-A843-C8236977E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uiPriority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5" w:qFormat="1"/>
    <w:lsdException w:name="header" w:qFormat="1"/>
    <w:lsdException w:name="footer" w:uiPriority="99" w:qFormat="1"/>
    <w:lsdException w:name="caption" w:semiHidden="1" w:unhideWhenUsed="1" w:qFormat="1"/>
    <w:lsdException w:name="table of figures" w:qFormat="1"/>
    <w:lsdException w:name="Title" w:uiPriority="1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1"/>
    <w:qFormat/>
    <w:pPr>
      <w:widowControl w:val="0"/>
      <w:autoSpaceDE w:val="0"/>
      <w:autoSpaceDN w:val="0"/>
      <w:spacing w:line="360" w:lineRule="auto"/>
      <w:ind w:firstLineChars="200" w:firstLine="400"/>
    </w:pPr>
    <w:rPr>
      <w:rFonts w:ascii="Arial" w:hAnsi="Arial" w:cs="Arial"/>
      <w:szCs w:val="22"/>
      <w:lang w:eastAsia="en-US"/>
    </w:rPr>
  </w:style>
  <w:style w:type="paragraph" w:styleId="1">
    <w:name w:val="heading 1"/>
    <w:basedOn w:val="a"/>
    <w:next w:val="a"/>
    <w:uiPriority w:val="1"/>
    <w:qFormat/>
    <w:pPr>
      <w:numPr>
        <w:numId w:val="1"/>
      </w:numPr>
      <w:spacing w:before="173" w:afterLines="150" w:after="150"/>
      <w:ind w:left="431" w:right="40" w:firstLineChars="0" w:hanging="431"/>
      <w:jc w:val="center"/>
      <w:outlineLvl w:val="0"/>
    </w:pPr>
    <w:rPr>
      <w:rFonts w:ascii="宋体" w:eastAsia="黑体" w:hAnsi="宋体" w:cs="宋体"/>
      <w:b/>
      <w:bCs/>
      <w:sz w:val="44"/>
      <w:szCs w:val="44"/>
    </w:rPr>
  </w:style>
  <w:style w:type="paragraph" w:styleId="2">
    <w:name w:val="heading 2"/>
    <w:basedOn w:val="a"/>
    <w:next w:val="a"/>
    <w:uiPriority w:val="1"/>
    <w:qFormat/>
    <w:pPr>
      <w:numPr>
        <w:ilvl w:val="1"/>
        <w:numId w:val="2"/>
      </w:numPr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uiPriority w:val="1"/>
    <w:qFormat/>
    <w:pPr>
      <w:numPr>
        <w:ilvl w:val="2"/>
        <w:numId w:val="3"/>
      </w:numPr>
      <w:adjustRightInd w:val="0"/>
      <w:ind w:firstLineChars="0"/>
      <w:outlineLvl w:val="2"/>
    </w:pPr>
    <w:rPr>
      <w:rFonts w:eastAsia="黑体"/>
      <w:b/>
      <w:bCs/>
      <w:sz w:val="28"/>
      <w:szCs w:val="30"/>
    </w:rPr>
  </w:style>
  <w:style w:type="paragraph" w:styleId="4">
    <w:name w:val="heading 4"/>
    <w:basedOn w:val="a"/>
    <w:next w:val="a"/>
    <w:uiPriority w:val="1"/>
    <w:qFormat/>
    <w:pPr>
      <w:numPr>
        <w:ilvl w:val="3"/>
        <w:numId w:val="4"/>
      </w:numPr>
      <w:ind w:left="300" w:hangingChars="150" w:hanging="300"/>
      <w:outlineLvl w:val="3"/>
    </w:pPr>
    <w:rPr>
      <w:b/>
      <w:bCs/>
      <w:sz w:val="24"/>
      <w:szCs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5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5"/>
      </w:numPr>
      <w:spacing w:before="240" w:after="64" w:line="317" w:lineRule="auto"/>
      <w:outlineLvl w:val="5"/>
    </w:pPr>
    <w:rPr>
      <w:rFonts w:eastAsia="黑体"/>
      <w:b/>
      <w:sz w:val="24"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5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5"/>
      </w:numPr>
      <w:spacing w:before="240" w:after="64" w:line="317" w:lineRule="auto"/>
      <w:outlineLvl w:val="7"/>
    </w:pPr>
    <w:rPr>
      <w:rFonts w:eastAsia="黑体"/>
      <w:sz w:val="24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5"/>
      </w:numPr>
      <w:spacing w:before="240" w:after="64" w:line="317" w:lineRule="auto"/>
      <w:outlineLvl w:val="8"/>
    </w:pPr>
    <w:rPr>
      <w:rFonts w:eastAsia="黑体"/>
      <w:sz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semiHidden/>
    <w:unhideWhenUsed/>
    <w:qFormat/>
    <w:rPr>
      <w:rFonts w:eastAsia="黑体"/>
    </w:rPr>
  </w:style>
  <w:style w:type="paragraph" w:styleId="a4">
    <w:name w:val="Body Text"/>
    <w:basedOn w:val="a"/>
    <w:link w:val="a5"/>
    <w:uiPriority w:val="1"/>
    <w:qFormat/>
    <w:rPr>
      <w:szCs w:val="20"/>
    </w:rPr>
  </w:style>
  <w:style w:type="paragraph" w:styleId="TOC5">
    <w:name w:val="toc 5"/>
    <w:basedOn w:val="a"/>
    <w:next w:val="a"/>
    <w:qFormat/>
    <w:pPr>
      <w:ind w:leftChars="800" w:left="1680"/>
    </w:pPr>
  </w:style>
  <w:style w:type="paragraph" w:styleId="TOC3">
    <w:name w:val="toc 3"/>
    <w:basedOn w:val="a"/>
    <w:next w:val="a"/>
    <w:uiPriority w:val="39"/>
    <w:qFormat/>
    <w:pPr>
      <w:spacing w:before="61"/>
      <w:ind w:left="1690" w:hanging="672"/>
    </w:pPr>
    <w:rPr>
      <w:szCs w:val="20"/>
    </w:rPr>
  </w:style>
  <w:style w:type="paragraph" w:styleId="a6">
    <w:name w:val="footer"/>
    <w:basedOn w:val="a"/>
    <w:link w:val="a7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8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jc w:val="both"/>
    </w:pPr>
    <w:rPr>
      <w:sz w:val="18"/>
    </w:rPr>
  </w:style>
  <w:style w:type="paragraph" w:styleId="TOC1">
    <w:name w:val="toc 1"/>
    <w:basedOn w:val="a"/>
    <w:next w:val="a"/>
    <w:uiPriority w:val="39"/>
    <w:qFormat/>
    <w:pPr>
      <w:spacing w:before="101"/>
      <w:ind w:left="619" w:hanging="400"/>
    </w:pPr>
    <w:rPr>
      <w:b/>
      <w:bCs/>
      <w:szCs w:val="20"/>
    </w:rPr>
  </w:style>
  <w:style w:type="paragraph" w:styleId="a9">
    <w:name w:val="table of figures"/>
    <w:basedOn w:val="a"/>
    <w:next w:val="a"/>
    <w:qFormat/>
    <w:pPr>
      <w:ind w:leftChars="200" w:left="200" w:hangingChars="200" w:hanging="200"/>
      <w:jc w:val="center"/>
    </w:pPr>
  </w:style>
  <w:style w:type="paragraph" w:styleId="TOC2">
    <w:name w:val="toc 2"/>
    <w:basedOn w:val="a"/>
    <w:next w:val="a"/>
    <w:uiPriority w:val="39"/>
    <w:qFormat/>
    <w:pPr>
      <w:spacing w:before="271"/>
      <w:ind w:left="220"/>
    </w:pPr>
    <w:rPr>
      <w:rFonts w:ascii="宋体" w:hAnsi="宋体" w:cs="宋体"/>
      <w:b/>
      <w:bCs/>
      <w:szCs w:val="20"/>
    </w:r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Times New Roman" w:hint="eastAsia"/>
      <w:sz w:val="24"/>
      <w:szCs w:val="24"/>
      <w:lang w:eastAsia="zh-CN"/>
    </w:rPr>
  </w:style>
  <w:style w:type="paragraph" w:styleId="aa">
    <w:name w:val="Normal (Web)"/>
    <w:basedOn w:val="a"/>
    <w:qFormat/>
    <w:pPr>
      <w:spacing w:beforeAutospacing="1" w:afterAutospacing="1"/>
    </w:pPr>
    <w:rPr>
      <w:rFonts w:cs="Times New Roman"/>
      <w:sz w:val="24"/>
      <w:lang w:eastAsia="zh-CN"/>
    </w:rPr>
  </w:style>
  <w:style w:type="paragraph" w:styleId="ab">
    <w:name w:val="Title"/>
    <w:basedOn w:val="a"/>
    <w:uiPriority w:val="1"/>
    <w:qFormat/>
    <w:pPr>
      <w:ind w:right="38"/>
      <w:jc w:val="center"/>
    </w:pPr>
    <w:rPr>
      <w:rFonts w:ascii="宋体" w:hAnsi="宋体" w:cs="宋体"/>
      <w:b/>
      <w:bCs/>
      <w:sz w:val="52"/>
      <w:szCs w:val="52"/>
    </w:rPr>
  </w:style>
  <w:style w:type="table" w:styleId="ac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FollowedHyperlink"/>
    <w:basedOn w:val="a0"/>
    <w:qFormat/>
    <w:rPr>
      <w:color w:val="800080"/>
      <w:u w:val="single"/>
    </w:rPr>
  </w:style>
  <w:style w:type="character" w:styleId="ae">
    <w:name w:val="Hyperlink"/>
    <w:basedOn w:val="a0"/>
    <w:uiPriority w:val="99"/>
    <w:qFormat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List Paragraph"/>
    <w:basedOn w:val="a"/>
    <w:uiPriority w:val="34"/>
    <w:qFormat/>
    <w:pPr>
      <w:ind w:left="1113" w:hanging="483"/>
    </w:pPr>
  </w:style>
  <w:style w:type="paragraph" w:customStyle="1" w:styleId="TableParagraph">
    <w:name w:val="Table Paragraph"/>
    <w:basedOn w:val="a"/>
    <w:uiPriority w:val="1"/>
    <w:qFormat/>
    <w:pPr>
      <w:spacing w:before="33"/>
      <w:ind w:left="122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a7">
    <w:name w:val="页脚 字符"/>
    <w:basedOn w:val="a0"/>
    <w:link w:val="a6"/>
    <w:uiPriority w:val="99"/>
    <w:qFormat/>
    <w:rPr>
      <w:rFonts w:ascii="Arial" w:eastAsia="Arial" w:hAnsi="Arial" w:cs="Arial"/>
      <w:sz w:val="18"/>
      <w:szCs w:val="22"/>
      <w:lang w:eastAsia="en-US"/>
    </w:rPr>
  </w:style>
  <w:style w:type="character" w:customStyle="1" w:styleId="a5">
    <w:name w:val="正文文本 字符"/>
    <w:basedOn w:val="a0"/>
    <w:link w:val="a4"/>
    <w:uiPriority w:val="1"/>
    <w:qFormat/>
    <w:rPr>
      <w:rFonts w:ascii="Arial" w:eastAsia="Arial" w:hAnsi="Arial" w:cs="Arial"/>
      <w:lang w:eastAsia="en-US"/>
    </w:rPr>
  </w:style>
  <w:style w:type="paragraph" w:customStyle="1" w:styleId="ace-line">
    <w:name w:val="ace-line"/>
    <w:basedOn w:val="a"/>
    <w:qFormat/>
    <w:pPr>
      <w:widowControl/>
      <w:autoSpaceDE/>
      <w:autoSpaceDN/>
      <w:spacing w:before="100" w:beforeAutospacing="1" w:after="100" w:afterAutospacing="1"/>
    </w:pPr>
    <w:rPr>
      <w:rFonts w:ascii="宋体" w:hAnsi="宋体" w:cs="宋体"/>
      <w:sz w:val="24"/>
      <w:szCs w:val="24"/>
      <w:lang w:eastAsia="zh-CN"/>
    </w:rPr>
  </w:style>
  <w:style w:type="character" w:customStyle="1" w:styleId="10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10">
    <w:name w:val="TOC 标题1"/>
    <w:basedOn w:val="1"/>
    <w:next w:val="a"/>
    <w:uiPriority w:val="39"/>
    <w:unhideWhenUsed/>
    <w:qFormat/>
    <w:pPr>
      <w:keepNext/>
      <w:keepLines/>
      <w:widowControl/>
      <w:autoSpaceDE/>
      <w:autoSpaceDN/>
      <w:spacing w:before="240" w:line="259" w:lineRule="auto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zh-CN"/>
    </w:rPr>
  </w:style>
  <w:style w:type="character" w:customStyle="1" w:styleId="fontstyle01">
    <w:name w:val="fontstyle01"/>
    <w:basedOn w:val="a0"/>
    <w:qFormat/>
    <w:rPr>
      <w:rFonts w:ascii="ArialMT" w:eastAsia="ArialMT" w:hAnsi="ArialMT" w:cs="ArialMT"/>
      <w:color w:val="000000"/>
      <w:sz w:val="20"/>
      <w:szCs w:val="20"/>
    </w:rPr>
  </w:style>
  <w:style w:type="character" w:styleId="af0">
    <w:name w:val="Unresolved Mention"/>
    <w:basedOn w:val="a0"/>
    <w:uiPriority w:val="99"/>
    <w:semiHidden/>
    <w:unhideWhenUsed/>
    <w:rsid w:val="00E24C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package" Target="embeddings/Microsoft_Visio_Drawing.vsdx"/><Relationship Id="rId26" Type="http://schemas.openxmlformats.org/officeDocument/2006/relationships/image" Target="media/image9.png"/><Relationship Id="rId39" Type="http://schemas.openxmlformats.org/officeDocument/2006/relationships/image" Target="media/image22.jpeg"/><Relationship Id="rId21" Type="http://schemas.openxmlformats.org/officeDocument/2006/relationships/image" Target="media/image7.emf"/><Relationship Id="rId34" Type="http://schemas.openxmlformats.org/officeDocument/2006/relationships/image" Target="media/image17.jpeg"/><Relationship Id="rId42" Type="http://schemas.openxmlformats.org/officeDocument/2006/relationships/image" Target="media/image24.png"/><Relationship Id="rId47" Type="http://schemas.openxmlformats.org/officeDocument/2006/relationships/header" Target="header8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12.png"/><Relationship Id="rId11" Type="http://schemas.openxmlformats.org/officeDocument/2006/relationships/header" Target="header1.xml"/><Relationship Id="rId24" Type="http://schemas.openxmlformats.org/officeDocument/2006/relationships/header" Target="header5.xml"/><Relationship Id="rId32" Type="http://schemas.openxmlformats.org/officeDocument/2006/relationships/image" Target="media/image15.jpeg"/><Relationship Id="rId37" Type="http://schemas.openxmlformats.org/officeDocument/2006/relationships/image" Target="media/image20.png"/><Relationship Id="rId40" Type="http://schemas.openxmlformats.org/officeDocument/2006/relationships/image" Target="media/image23.jpeg"/><Relationship Id="rId45" Type="http://schemas.openxmlformats.org/officeDocument/2006/relationships/header" Target="header7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header" Target="header4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image" Target="media/image6.emf"/><Relationship Id="rId31" Type="http://schemas.openxmlformats.org/officeDocument/2006/relationships/image" Target="media/image14.jpeg"/><Relationship Id="rId44" Type="http://schemas.openxmlformats.org/officeDocument/2006/relationships/header" Target="header6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package" Target="embeddings/Microsoft_Visio_Drawing2.vsdx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5.emf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://www.hpmicro.com/" TargetMode="External"/><Relationship Id="rId20" Type="http://schemas.openxmlformats.org/officeDocument/2006/relationships/package" Target="embeddings/Microsoft_Visio_Drawing1.vsdx"/><Relationship Id="rId41" Type="http://schemas.openxmlformats.org/officeDocument/2006/relationships/hyperlink" Target="https://www.segger.com/downloads/embedded-studio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  <customShpInfo spid="_x0000_s1027"/>
    <customShpInfo spid="_x0000_s102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AAC5499-DA55-4861-B08D-F87A28202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24</Pages>
  <Words>1459</Words>
  <Characters>8320</Characters>
  <Application>Microsoft Office Word</Application>
  <DocSecurity>0</DocSecurity>
  <Lines>69</Lines>
  <Paragraphs>19</Paragraphs>
  <ScaleCrop>false</ScaleCrop>
  <Company/>
  <LinksUpToDate>false</LinksUpToDate>
  <CharactersWithSpaces>9760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cao</dc:creator>
  <cp:lastModifiedBy>CAOLijie</cp:lastModifiedBy>
  <cp:revision>25</cp:revision>
  <cp:lastPrinted>2025-05-27T08:34:00Z</cp:lastPrinted>
  <dcterms:created xsi:type="dcterms:W3CDTF">2025-05-27T07:21:00Z</dcterms:created>
  <dcterms:modified xsi:type="dcterms:W3CDTF">2025-05-27T08:35:00Z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2023-03-13T00:00:00Z</vt:filetime>
  </property>
  <property fmtid="{D5CDD505-2E9C-101B-9397-08002B2CF9AE}" pid="5" name="Producer">
    <vt:lpwstr>xdvipdfmx (20210318)</vt:lpwstr>
  </property>
  <property fmtid="{D5CDD505-2E9C-101B-9397-08002B2CF9AE}" pid="6" name="KSOProductBuildVer">
    <vt:lpwstr>2052-11.1.0.12980</vt:lpwstr>
  </property>
  <property fmtid="{D5CDD505-2E9C-101B-9397-08002B2CF9AE}" pid="7" name="ICV">
    <vt:lpwstr>D0E763BAE3EA44A1BB82DE00A2F24784</vt:lpwstr>
  </property>
</Properties>
</file>